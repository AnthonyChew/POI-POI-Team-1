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F29F3" w14:textId="0ABF17EB" w:rsidR="00744815" w:rsidRPr="00E21906" w:rsidRDefault="1DB90AF4" w:rsidP="044BC87E">
      <w:pPr>
        <w:spacing w:before="200" w:line="360" w:lineRule="auto"/>
        <w:ind w:left="-15"/>
        <w:jc w:val="center"/>
        <w:rPr>
          <w:rFonts w:ascii="Times New Roman" w:eastAsia="Times New Roman" w:hAnsi="Times New Roman" w:cs="Times New Roman"/>
          <w:b/>
          <w:bCs/>
          <w:sz w:val="36"/>
          <w:szCs w:val="36"/>
        </w:rPr>
      </w:pPr>
      <w:r w:rsidRPr="044BC87E">
        <w:rPr>
          <w:rFonts w:ascii="Times New Roman" w:eastAsia="Times New Roman" w:hAnsi="Times New Roman" w:cs="Times New Roman"/>
          <w:b/>
          <w:bCs/>
          <w:sz w:val="36"/>
          <w:szCs w:val="36"/>
        </w:rPr>
        <w:t>SC</w:t>
      </w:r>
      <w:r w:rsidR="000E7704" w:rsidRPr="044BC87E">
        <w:rPr>
          <w:rFonts w:ascii="Times New Roman" w:eastAsia="Times New Roman" w:hAnsi="Times New Roman" w:cs="Times New Roman"/>
          <w:b/>
          <w:bCs/>
          <w:sz w:val="36"/>
          <w:szCs w:val="36"/>
        </w:rPr>
        <w:t>2006 Software Engineering</w:t>
      </w:r>
    </w:p>
    <w:p w14:paraId="10C94345" w14:textId="77777777" w:rsidR="00744815" w:rsidRPr="00E21906" w:rsidRDefault="000E7704">
      <w:pPr>
        <w:spacing w:before="200" w:line="360" w:lineRule="auto"/>
        <w:ind w:left="-15"/>
        <w:jc w:val="center"/>
        <w:rPr>
          <w:rFonts w:ascii="Times New Roman" w:eastAsia="Times New Roman" w:hAnsi="Times New Roman" w:cs="Times New Roman"/>
          <w:b/>
          <w:sz w:val="36"/>
          <w:szCs w:val="36"/>
        </w:rPr>
      </w:pPr>
      <w:r w:rsidRPr="00E21906">
        <w:rPr>
          <w:rFonts w:ascii="Times New Roman" w:hAnsi="Times New Roman" w:cs="Times New Roman"/>
          <w:b/>
          <w:noProof/>
          <w:sz w:val="36"/>
          <w:szCs w:val="36"/>
        </w:rPr>
        <w:drawing>
          <wp:inline distT="114300" distB="114300" distL="114300" distR="114300" wp14:anchorId="2AB8A91E" wp14:editId="093CAE02">
            <wp:extent cx="4105275" cy="2721577"/>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105275" cy="2721577"/>
                    </a:xfrm>
                    <a:prstGeom prst="rect">
                      <a:avLst/>
                    </a:prstGeom>
                    <a:ln/>
                  </pic:spPr>
                </pic:pic>
              </a:graphicData>
            </a:graphic>
          </wp:inline>
        </w:drawing>
      </w:r>
    </w:p>
    <w:p w14:paraId="20815746" w14:textId="55469E98" w:rsidR="00744815" w:rsidRPr="00E21906" w:rsidRDefault="461D6976" w:rsidP="7874A49D">
      <w:pPr>
        <w:spacing w:before="200" w:line="360" w:lineRule="auto"/>
        <w:ind w:left="-15"/>
        <w:jc w:val="center"/>
        <w:rPr>
          <w:rFonts w:ascii="Times New Roman" w:eastAsia="Times New Roman" w:hAnsi="Times New Roman" w:cs="Times New Roman"/>
          <w:b/>
          <w:sz w:val="36"/>
          <w:szCs w:val="36"/>
        </w:rPr>
      </w:pPr>
      <w:r w:rsidRPr="4ECF97BB">
        <w:rPr>
          <w:rFonts w:ascii="Times New Roman" w:eastAsia="Times New Roman" w:hAnsi="Times New Roman" w:cs="Times New Roman"/>
          <w:b/>
          <w:sz w:val="36"/>
          <w:szCs w:val="36"/>
        </w:rPr>
        <w:t xml:space="preserve">Lab </w:t>
      </w:r>
      <w:r w:rsidR="0B6B0BC0" w:rsidRPr="4ECF97BB">
        <w:rPr>
          <w:rFonts w:ascii="Times New Roman" w:eastAsia="Times New Roman" w:hAnsi="Times New Roman" w:cs="Times New Roman"/>
          <w:b/>
          <w:sz w:val="36"/>
          <w:szCs w:val="36"/>
        </w:rPr>
        <w:t>Group SSP3</w:t>
      </w:r>
    </w:p>
    <w:tbl>
      <w:tblPr>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7"/>
        <w:gridCol w:w="4688"/>
      </w:tblGrid>
      <w:tr w:rsidR="00744815" w14:paraId="501F8DF8" w14:textId="77777777" w:rsidTr="3CF89CA7">
        <w:trPr>
          <w:trHeight w:val="560"/>
        </w:trPr>
        <w:tc>
          <w:tcPr>
            <w:tcW w:w="9375" w:type="dxa"/>
            <w:gridSpan w:val="2"/>
            <w:shd w:val="clear" w:color="auto" w:fill="EEECE1" w:themeFill="background2"/>
            <w:tcMar>
              <w:top w:w="100" w:type="dxa"/>
              <w:left w:w="100" w:type="dxa"/>
              <w:bottom w:w="100" w:type="dxa"/>
              <w:right w:w="100" w:type="dxa"/>
            </w:tcMar>
          </w:tcPr>
          <w:p w14:paraId="1CFDCFF4" w14:textId="77777777" w:rsidR="00744815" w:rsidRPr="00E21906" w:rsidRDefault="000E7704">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Group Members</w:t>
            </w:r>
          </w:p>
        </w:tc>
      </w:tr>
      <w:tr w:rsidR="00744815" w14:paraId="7F7F8D07" w14:textId="77777777" w:rsidTr="609CD752">
        <w:tc>
          <w:tcPr>
            <w:tcW w:w="4687" w:type="dxa"/>
            <w:tcBorders>
              <w:bottom w:val="single" w:sz="8" w:space="0" w:color="000000" w:themeColor="text1"/>
            </w:tcBorders>
            <w:shd w:val="clear" w:color="auto" w:fill="EEECE1" w:themeFill="background2"/>
            <w:tcMar>
              <w:top w:w="100" w:type="dxa"/>
              <w:left w:w="100" w:type="dxa"/>
              <w:bottom w:w="100" w:type="dxa"/>
              <w:right w:w="100" w:type="dxa"/>
            </w:tcMar>
          </w:tcPr>
          <w:p w14:paraId="65964420" w14:textId="77777777" w:rsidR="00744815" w:rsidRPr="00E21906" w:rsidRDefault="000E7704">
            <w:pPr>
              <w:widowControl w:val="0"/>
              <w:jc w:val="center"/>
              <w:rPr>
                <w:rFonts w:ascii="Times New Roman" w:eastAsia="Times New Roman" w:hAnsi="Times New Roman" w:cs="Times New Roman"/>
                <w:b/>
                <w:sz w:val="36"/>
                <w:szCs w:val="36"/>
              </w:rPr>
            </w:pPr>
            <w:r w:rsidRPr="4ECF97BB">
              <w:rPr>
                <w:rFonts w:ascii="Times New Roman" w:eastAsia="Times New Roman" w:hAnsi="Times New Roman" w:cs="Times New Roman"/>
              </w:rPr>
              <w:t>Name</w:t>
            </w:r>
          </w:p>
        </w:tc>
        <w:tc>
          <w:tcPr>
            <w:tcW w:w="4688" w:type="dxa"/>
            <w:tcBorders>
              <w:bottom w:val="single" w:sz="8" w:space="0" w:color="000000" w:themeColor="text1"/>
            </w:tcBorders>
            <w:shd w:val="clear" w:color="auto" w:fill="EEECE1" w:themeFill="background2"/>
            <w:tcMar>
              <w:top w:w="100" w:type="dxa"/>
              <w:left w:w="100" w:type="dxa"/>
              <w:bottom w:w="100" w:type="dxa"/>
              <w:right w:w="100" w:type="dxa"/>
            </w:tcMar>
          </w:tcPr>
          <w:p w14:paraId="50C06214" w14:textId="77777777" w:rsidR="00744815" w:rsidRPr="00E21906" w:rsidRDefault="000E7704">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Matriculation No.</w:t>
            </w:r>
          </w:p>
        </w:tc>
      </w:tr>
      <w:tr w:rsidR="00744815" w14:paraId="2BA4003A"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40FBF8" w14:textId="2F0550F0" w:rsidR="00744815" w:rsidRPr="00E21906" w:rsidRDefault="00C66BC2"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Chew Zhi Qi</w:t>
            </w:r>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0F14F7" w14:textId="72A23B28" w:rsidR="00744815" w:rsidRPr="00E21906" w:rsidRDefault="4361D9B5"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U2120266D</w:t>
            </w:r>
          </w:p>
        </w:tc>
      </w:tr>
      <w:tr w:rsidR="00C66BC2" w14:paraId="1F4981B3"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CC8E54" w14:textId="06C2DC51" w:rsidR="00C66BC2" w:rsidRPr="00E21906" w:rsidRDefault="00C66BC2" w:rsidP="0A89FD70">
            <w:pPr>
              <w:widowControl w:val="0"/>
              <w:jc w:val="center"/>
              <w:rPr>
                <w:rFonts w:ascii="Times New Roman" w:eastAsia="Times New Roman" w:hAnsi="Times New Roman" w:cs="Times New Roman"/>
                <w:b/>
              </w:rPr>
            </w:pPr>
            <w:r w:rsidRPr="4ECF97BB">
              <w:rPr>
                <w:rFonts w:ascii="Times New Roman" w:eastAsia="Times New Roman" w:hAnsi="Times New Roman" w:cs="Times New Roman"/>
              </w:rPr>
              <w:t>Benjamin Chung Zhi Yong</w:t>
            </w:r>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7D198A" w14:textId="7ED4CBA2" w:rsidR="00C66BC2" w:rsidRPr="00E21906" w:rsidRDefault="00C66BC2"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U2021629B</w:t>
            </w:r>
          </w:p>
        </w:tc>
      </w:tr>
      <w:tr w:rsidR="00C66BC2" w14:paraId="5CA00194"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F8CAA8" w14:textId="70B1DD1E" w:rsidR="00C66BC2" w:rsidRPr="00E21906" w:rsidRDefault="00C66BC2"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Bong Jia Hui</w:t>
            </w:r>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836AAB" w14:textId="12ED5294" w:rsidR="00C66BC2" w:rsidRPr="00E21906" w:rsidRDefault="1A1E1268"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U2121174D</w:t>
            </w:r>
          </w:p>
        </w:tc>
      </w:tr>
      <w:tr w:rsidR="005F4437" w14:paraId="096245F2"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42D69D" w14:textId="0F8750B4" w:rsidR="005F4437" w:rsidRPr="00E21906" w:rsidRDefault="005F4437"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Gan Hao Yi</w:t>
            </w:r>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3020AD" w14:textId="3B08D632" w:rsidR="005F4437" w:rsidRPr="00E21906" w:rsidRDefault="00990524"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U2120769F</w:t>
            </w:r>
          </w:p>
        </w:tc>
      </w:tr>
      <w:tr w:rsidR="005F4437" w14:paraId="35EE0FD4"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1DD46E" w14:textId="552FB692" w:rsidR="005F4437" w:rsidRPr="00E21906" w:rsidRDefault="005F4437"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 xml:space="preserve">Ji </w:t>
            </w:r>
            <w:proofErr w:type="spellStart"/>
            <w:r w:rsidRPr="4ECF97BB">
              <w:rPr>
                <w:rFonts w:ascii="Times New Roman" w:eastAsia="Times New Roman" w:hAnsi="Times New Roman" w:cs="Times New Roman"/>
              </w:rPr>
              <w:t>Hanyi</w:t>
            </w:r>
            <w:proofErr w:type="spellEnd"/>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6B5022" w14:textId="3F82E9D2" w:rsidR="005F4437" w:rsidRPr="00E21906" w:rsidRDefault="6BBBC58C"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U2022188F</w:t>
            </w:r>
          </w:p>
        </w:tc>
      </w:tr>
      <w:tr w:rsidR="00AD0395" w14:paraId="7B518956" w14:textId="77777777" w:rsidTr="609CD752">
        <w:tc>
          <w:tcPr>
            <w:tcW w:w="46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2D9376" w14:textId="4B577DCC" w:rsidR="00AD0395" w:rsidRPr="00E21906" w:rsidRDefault="001D5D84"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 xml:space="preserve">Ryu </w:t>
            </w:r>
            <w:proofErr w:type="spellStart"/>
            <w:r w:rsidRPr="4ECF97BB">
              <w:rPr>
                <w:rFonts w:ascii="Times New Roman" w:eastAsia="Times New Roman" w:hAnsi="Times New Roman" w:cs="Times New Roman"/>
              </w:rPr>
              <w:t>Hyunsun</w:t>
            </w:r>
            <w:proofErr w:type="spellEnd"/>
          </w:p>
        </w:tc>
        <w:tc>
          <w:tcPr>
            <w:tcW w:w="4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7EECDD" w14:textId="6DD48F89" w:rsidR="00AD0395" w:rsidRPr="00E21906" w:rsidRDefault="7D4794FF" w:rsidP="0A89FD70">
            <w:pPr>
              <w:widowControl w:val="0"/>
              <w:jc w:val="center"/>
              <w:rPr>
                <w:rFonts w:ascii="Times New Roman" w:eastAsia="Times New Roman" w:hAnsi="Times New Roman" w:cs="Times New Roman"/>
              </w:rPr>
            </w:pPr>
            <w:r w:rsidRPr="4ECF97BB">
              <w:rPr>
                <w:rFonts w:ascii="Times New Roman" w:eastAsia="Times New Roman" w:hAnsi="Times New Roman" w:cs="Times New Roman"/>
              </w:rPr>
              <w:t>U2122335L</w:t>
            </w:r>
          </w:p>
        </w:tc>
      </w:tr>
    </w:tbl>
    <w:p w14:paraId="509D226E" w14:textId="4D20E77D" w:rsidR="25D52958" w:rsidRPr="00E21906" w:rsidRDefault="25D52958" w:rsidP="25D52958">
      <w:pPr>
        <w:spacing w:before="200" w:line="360" w:lineRule="auto"/>
        <w:ind w:left="-15"/>
        <w:jc w:val="center"/>
        <w:rPr>
          <w:rFonts w:ascii="Times New Roman" w:eastAsia="Times New Roman" w:hAnsi="Times New Roman" w:cs="Times New Roman"/>
          <w:b/>
          <w:sz w:val="36"/>
          <w:szCs w:val="36"/>
        </w:rPr>
      </w:pPr>
    </w:p>
    <w:p w14:paraId="766D1C89" w14:textId="52F3F296" w:rsidR="2B1EDF18" w:rsidRDefault="2B1EDF18">
      <w:r>
        <w:br w:type="page"/>
      </w:r>
    </w:p>
    <w:p w14:paraId="7C03A128" w14:textId="77777777" w:rsidR="00744815" w:rsidRPr="00E21906" w:rsidRDefault="000E7704">
      <w:pPr>
        <w:spacing w:before="200" w:line="360" w:lineRule="auto"/>
        <w:ind w:left="-15"/>
        <w:jc w:val="center"/>
        <w:rPr>
          <w:rFonts w:ascii="Times New Roman" w:eastAsia="Times New Roman" w:hAnsi="Times New Roman" w:cs="Times New Roman"/>
          <w:b/>
        </w:rPr>
      </w:pPr>
      <w:r w:rsidRPr="4ECF97BB">
        <w:rPr>
          <w:rFonts w:ascii="Times New Roman" w:eastAsia="Times New Roman" w:hAnsi="Times New Roman" w:cs="Times New Roman"/>
          <w:b/>
          <w:sz w:val="36"/>
          <w:szCs w:val="36"/>
        </w:rPr>
        <w:lastRenderedPageBreak/>
        <w:t>Table of Contents</w:t>
      </w:r>
    </w:p>
    <w:p w14:paraId="324A8939" w14:textId="77777777" w:rsidR="00744815" w:rsidRPr="00E21906" w:rsidRDefault="00744815">
      <w:pPr>
        <w:rPr>
          <w:rFonts w:ascii="Times New Roman" w:eastAsia="Times New Roman" w:hAnsi="Times New Roman" w:cs="Times New Roman"/>
        </w:rPr>
      </w:pPr>
    </w:p>
    <w:sdt>
      <w:sdtPr>
        <w:id w:val="1544549576"/>
        <w:docPartObj>
          <w:docPartGallery w:val="Table of Contents"/>
          <w:docPartUnique/>
        </w:docPartObj>
      </w:sdtPr>
      <w:sdtEndPr>
        <w:rPr>
          <w:rFonts w:ascii="Times New Roman" w:hAnsi="Times New Roman" w:cs="Times New Roman"/>
        </w:rPr>
      </w:sdtEndPr>
      <w:sdtContent>
        <w:p w14:paraId="146F15EC" w14:textId="6D3D59C3" w:rsidR="00A83A95" w:rsidRDefault="00A83A95" w:rsidP="4CD8F976">
          <w:pPr>
            <w:pStyle w:val="TOC2"/>
            <w:rPr>
              <w:rFonts w:asciiTheme="minorHAnsi" w:eastAsiaTheme="minorEastAsia" w:hAnsiTheme="minorHAnsi" w:cstheme="minorBidi"/>
              <w:noProof/>
              <w:sz w:val="24"/>
              <w:szCs w:val="24"/>
              <w:lang w:val="en-SG" w:eastAsia="ko-KR"/>
            </w:rPr>
          </w:pPr>
        </w:p>
        <w:p w14:paraId="052D70F6" w14:textId="1DEB729D" w:rsidR="00A7088A" w:rsidRPr="00230908" w:rsidRDefault="32811946" w:rsidP="4CD8F976">
          <w:pPr>
            <w:pStyle w:val="TOC1"/>
            <w:tabs>
              <w:tab w:val="left" w:pos="435"/>
              <w:tab w:val="right" w:leader="dot" w:pos="9495"/>
            </w:tabs>
            <w:rPr>
              <w:rStyle w:val="Hyperlink"/>
              <w:rFonts w:ascii="Times New Roman" w:hAnsi="Times New Roman" w:cs="Times New Roman"/>
              <w:noProof/>
              <w:lang w:val="en-SG"/>
            </w:rPr>
          </w:pPr>
          <w:r w:rsidRPr="00230908">
            <w:rPr>
              <w:rFonts w:ascii="Times New Roman" w:hAnsi="Times New Roman" w:cs="Times New Roman"/>
            </w:rPr>
            <w:fldChar w:fldCharType="begin"/>
          </w:r>
          <w:r w:rsidRPr="00230908">
            <w:rPr>
              <w:rFonts w:ascii="Times New Roman" w:hAnsi="Times New Roman" w:cs="Times New Roman"/>
            </w:rPr>
            <w:instrText>TOC \h \u \z</w:instrText>
          </w:r>
          <w:r w:rsidRPr="00230908">
            <w:rPr>
              <w:rFonts w:ascii="Times New Roman" w:hAnsi="Times New Roman" w:cs="Times New Roman"/>
            </w:rPr>
            <w:fldChar w:fldCharType="separate"/>
          </w:r>
          <w:hyperlink w:anchor="_Toc1090650209">
            <w:r w:rsidR="4CD8F976" w:rsidRPr="00230908">
              <w:rPr>
                <w:rStyle w:val="Hyperlink"/>
                <w:rFonts w:ascii="Times New Roman" w:hAnsi="Times New Roman" w:cs="Times New Roman"/>
              </w:rPr>
              <w:t>1.</w:t>
            </w:r>
            <w:r w:rsidRPr="00230908">
              <w:rPr>
                <w:rFonts w:ascii="Times New Roman" w:hAnsi="Times New Roman" w:cs="Times New Roman"/>
              </w:rPr>
              <w:tab/>
            </w:r>
            <w:r w:rsidR="4CD8F976" w:rsidRPr="00230908">
              <w:rPr>
                <w:rStyle w:val="Hyperlink"/>
                <w:rFonts w:ascii="Times New Roman" w:hAnsi="Times New Roman" w:cs="Times New Roman"/>
              </w:rPr>
              <w:t>Introduction</w:t>
            </w:r>
            <w:r w:rsidRPr="00230908">
              <w:rPr>
                <w:rFonts w:ascii="Times New Roman" w:hAnsi="Times New Roman" w:cs="Times New Roman"/>
              </w:rPr>
              <w:tab/>
            </w:r>
            <w:r w:rsidRPr="00230908">
              <w:rPr>
                <w:rFonts w:ascii="Times New Roman" w:hAnsi="Times New Roman" w:cs="Times New Roman"/>
              </w:rPr>
              <w:fldChar w:fldCharType="begin"/>
            </w:r>
            <w:r w:rsidRPr="00230908">
              <w:rPr>
                <w:rFonts w:ascii="Times New Roman" w:hAnsi="Times New Roman" w:cs="Times New Roman"/>
              </w:rPr>
              <w:instrText>PAGEREF _Toc1090650209 \h</w:instrText>
            </w:r>
            <w:r w:rsidRPr="00230908">
              <w:rPr>
                <w:rFonts w:ascii="Times New Roman" w:hAnsi="Times New Roman" w:cs="Times New Roman"/>
              </w:rPr>
            </w:r>
            <w:r w:rsidRPr="00230908">
              <w:rPr>
                <w:rFonts w:ascii="Times New Roman" w:hAnsi="Times New Roman" w:cs="Times New Roman"/>
              </w:rPr>
              <w:fldChar w:fldCharType="separate"/>
            </w:r>
            <w:r w:rsidR="4CD8F976" w:rsidRPr="00230908">
              <w:rPr>
                <w:rStyle w:val="Hyperlink"/>
                <w:rFonts w:ascii="Times New Roman" w:hAnsi="Times New Roman" w:cs="Times New Roman"/>
              </w:rPr>
              <w:t>4</w:t>
            </w:r>
            <w:r w:rsidRPr="00230908">
              <w:rPr>
                <w:rFonts w:ascii="Times New Roman" w:hAnsi="Times New Roman" w:cs="Times New Roman"/>
              </w:rPr>
              <w:fldChar w:fldCharType="end"/>
            </w:r>
          </w:hyperlink>
        </w:p>
        <w:p w14:paraId="3B5345CA" w14:textId="26A60878"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775834026">
            <w:r w:rsidR="4CD8F976" w:rsidRPr="00230908">
              <w:rPr>
                <w:rStyle w:val="Hyperlink"/>
                <w:rFonts w:ascii="Times New Roman" w:hAnsi="Times New Roman" w:cs="Times New Roman"/>
              </w:rPr>
              <w:t>1.1.</w:t>
            </w:r>
            <w:r w:rsidR="32811946" w:rsidRPr="00230908">
              <w:rPr>
                <w:rFonts w:ascii="Times New Roman" w:hAnsi="Times New Roman" w:cs="Times New Roman"/>
              </w:rPr>
              <w:tab/>
            </w:r>
            <w:r w:rsidR="4CD8F976" w:rsidRPr="00230908">
              <w:rPr>
                <w:rStyle w:val="Hyperlink"/>
                <w:rFonts w:ascii="Times New Roman" w:hAnsi="Times New Roman" w:cs="Times New Roman"/>
              </w:rPr>
              <w:t>Purpose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_Toc775834026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w:t>
            </w:r>
            <w:r w:rsidR="32811946" w:rsidRPr="00230908">
              <w:rPr>
                <w:rFonts w:ascii="Times New Roman" w:hAnsi="Times New Roman" w:cs="Times New Roman"/>
              </w:rPr>
              <w:fldChar w:fldCharType="end"/>
            </w:r>
          </w:hyperlink>
        </w:p>
        <w:p w14:paraId="04A9279C" w14:textId="67CA6DE6"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1651569775">
            <w:r w:rsidR="4CD8F976" w:rsidRPr="00230908">
              <w:rPr>
                <w:rStyle w:val="Hyperlink"/>
                <w:rFonts w:ascii="Times New Roman" w:hAnsi="Times New Roman" w:cs="Times New Roman"/>
              </w:rPr>
              <w:t>1.2.</w:t>
            </w:r>
            <w:r w:rsidR="32811946" w:rsidRPr="00230908">
              <w:rPr>
                <w:rFonts w:ascii="Times New Roman" w:hAnsi="Times New Roman" w:cs="Times New Roman"/>
              </w:rPr>
              <w:tab/>
            </w:r>
            <w:r w:rsidR="4CD8F976" w:rsidRPr="00230908">
              <w:rPr>
                <w:rStyle w:val="Hyperlink"/>
                <w:rFonts w:ascii="Times New Roman" w:hAnsi="Times New Roman" w:cs="Times New Roman"/>
              </w:rPr>
              <w:t>Document Conventions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_Toc1651569775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w:t>
            </w:r>
            <w:r w:rsidR="32811946" w:rsidRPr="00230908">
              <w:rPr>
                <w:rFonts w:ascii="Times New Roman" w:hAnsi="Times New Roman" w:cs="Times New Roman"/>
              </w:rPr>
              <w:fldChar w:fldCharType="end"/>
            </w:r>
          </w:hyperlink>
        </w:p>
        <w:p w14:paraId="68613B40" w14:textId="6A871686" w:rsidR="00A7088A" w:rsidRPr="00230908" w:rsidRDefault="004B2E4E" w:rsidP="4CD8F976">
          <w:pPr>
            <w:pStyle w:val="TOC2"/>
            <w:rPr>
              <w:rStyle w:val="Hyperlink"/>
              <w:rFonts w:ascii="Times New Roman" w:hAnsi="Times New Roman" w:cs="Times New Roman"/>
              <w:noProof/>
              <w:lang w:val="en-SG"/>
            </w:rPr>
          </w:pPr>
          <w:hyperlink w:anchor="_Toc336764248">
            <w:r w:rsidR="4CD8F976" w:rsidRPr="00230908">
              <w:rPr>
                <w:rStyle w:val="Hyperlink"/>
                <w:rFonts w:ascii="Times New Roman" w:hAnsi="Times New Roman" w:cs="Times New Roman"/>
              </w:rPr>
              <w:t>1.3.  Users and Stakeholders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_Toc336764248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w:t>
            </w:r>
            <w:r w:rsidR="32811946" w:rsidRPr="00230908">
              <w:rPr>
                <w:rFonts w:ascii="Times New Roman" w:hAnsi="Times New Roman" w:cs="Times New Roman"/>
              </w:rPr>
              <w:fldChar w:fldCharType="end"/>
            </w:r>
          </w:hyperlink>
        </w:p>
        <w:p w14:paraId="752AED33" w14:textId="2A35E002" w:rsidR="00A7088A" w:rsidRPr="00230908" w:rsidRDefault="004B2E4E" w:rsidP="4CD8F976">
          <w:pPr>
            <w:pStyle w:val="TOC2"/>
            <w:rPr>
              <w:rStyle w:val="Hyperlink"/>
              <w:rFonts w:ascii="Times New Roman" w:hAnsi="Times New Roman" w:cs="Times New Roman"/>
              <w:noProof/>
              <w:lang w:val="en-SG"/>
            </w:rPr>
          </w:pPr>
          <w:hyperlink w:anchor="_Toc677689337">
            <w:r w:rsidR="4CD8F976" w:rsidRPr="00230908">
              <w:rPr>
                <w:rStyle w:val="Hyperlink"/>
                <w:rFonts w:ascii="Times New Roman" w:hAnsi="Times New Roman" w:cs="Times New Roman"/>
              </w:rPr>
              <w:t>1.5. Product Scope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_Toc677689337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w:t>
            </w:r>
            <w:r w:rsidR="32811946" w:rsidRPr="00230908">
              <w:rPr>
                <w:rFonts w:ascii="Times New Roman" w:hAnsi="Times New Roman" w:cs="Times New Roman"/>
              </w:rPr>
              <w:fldChar w:fldCharType="end"/>
            </w:r>
          </w:hyperlink>
        </w:p>
        <w:p w14:paraId="0ADAAD66" w14:textId="0BC889D0" w:rsidR="00A7088A" w:rsidRPr="00230908" w:rsidRDefault="004B2E4E" w:rsidP="4CD8F976">
          <w:pPr>
            <w:pStyle w:val="TOC1"/>
            <w:tabs>
              <w:tab w:val="left" w:pos="435"/>
              <w:tab w:val="right" w:leader="dot" w:pos="9495"/>
            </w:tabs>
            <w:rPr>
              <w:rStyle w:val="Hyperlink"/>
              <w:rFonts w:ascii="Times New Roman" w:hAnsi="Times New Roman" w:cs="Times New Roman"/>
              <w:noProof/>
              <w:lang w:val="en-SG"/>
            </w:rPr>
          </w:pPr>
          <w:hyperlink w:anchor="_Toc623285434">
            <w:r w:rsidR="4CD8F976" w:rsidRPr="00230908">
              <w:rPr>
                <w:rStyle w:val="Hyperlink"/>
                <w:rFonts w:ascii="Times New Roman" w:hAnsi="Times New Roman" w:cs="Times New Roman"/>
              </w:rPr>
              <w:t>2.</w:t>
            </w:r>
            <w:r w:rsidR="32811946" w:rsidRPr="00230908">
              <w:rPr>
                <w:rFonts w:ascii="Times New Roman" w:hAnsi="Times New Roman" w:cs="Times New Roman"/>
              </w:rPr>
              <w:tab/>
            </w:r>
            <w:r w:rsidR="4CD8F976" w:rsidRPr="00230908">
              <w:rPr>
                <w:rStyle w:val="Hyperlink"/>
                <w:rFonts w:ascii="Times New Roman" w:hAnsi="Times New Roman" w:cs="Times New Roman"/>
              </w:rPr>
              <w:t>Overall Description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_Toc623285434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6</w:t>
            </w:r>
            <w:r w:rsidR="32811946" w:rsidRPr="00230908">
              <w:rPr>
                <w:rFonts w:ascii="Times New Roman" w:hAnsi="Times New Roman" w:cs="Times New Roman"/>
              </w:rPr>
              <w:fldChar w:fldCharType="end"/>
            </w:r>
          </w:hyperlink>
        </w:p>
        <w:p w14:paraId="023ADCE1" w14:textId="1AD55408"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1770820364">
            <w:r w:rsidR="4CD8F976" w:rsidRPr="00230908">
              <w:rPr>
                <w:rStyle w:val="Hyperlink"/>
                <w:rFonts w:ascii="Times New Roman" w:hAnsi="Times New Roman" w:cs="Times New Roman"/>
              </w:rPr>
              <w:t>2.1.</w:t>
            </w:r>
            <w:r w:rsidR="32811946" w:rsidRPr="00230908">
              <w:rPr>
                <w:rFonts w:ascii="Times New Roman" w:hAnsi="Times New Roman" w:cs="Times New Roman"/>
              </w:rPr>
              <w:tab/>
            </w:r>
            <w:r w:rsidR="4CD8F976" w:rsidRPr="00230908">
              <w:rPr>
                <w:rStyle w:val="Hyperlink"/>
                <w:rFonts w:ascii="Times New Roman" w:hAnsi="Times New Roman" w:cs="Times New Roman"/>
              </w:rPr>
              <w:t>Product Perspective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_Toc1770820364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7</w:t>
            </w:r>
            <w:r w:rsidR="32811946" w:rsidRPr="00230908">
              <w:rPr>
                <w:rFonts w:ascii="Times New Roman" w:hAnsi="Times New Roman" w:cs="Times New Roman"/>
              </w:rPr>
              <w:fldChar w:fldCharType="end"/>
            </w:r>
          </w:hyperlink>
        </w:p>
        <w:p w14:paraId="27384768" w14:textId="3C0DDD18"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821410908">
            <w:r w:rsidR="4CD8F976" w:rsidRPr="00230908">
              <w:rPr>
                <w:rStyle w:val="Hyperlink"/>
                <w:rFonts w:ascii="Times New Roman" w:hAnsi="Times New Roman" w:cs="Times New Roman"/>
              </w:rPr>
              <w:t>2.2.</w:t>
            </w:r>
            <w:r w:rsidR="32811946" w:rsidRPr="00230908">
              <w:rPr>
                <w:rFonts w:ascii="Times New Roman" w:hAnsi="Times New Roman" w:cs="Times New Roman"/>
              </w:rPr>
              <w:tab/>
            </w:r>
            <w:r w:rsidR="4CD8F976" w:rsidRPr="00230908">
              <w:rPr>
                <w:rStyle w:val="Hyperlink"/>
                <w:rFonts w:ascii="Times New Roman" w:hAnsi="Times New Roman" w:cs="Times New Roman"/>
              </w:rPr>
              <w:t>Product Functions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_Toc821410908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7</w:t>
            </w:r>
            <w:r w:rsidR="32811946" w:rsidRPr="00230908">
              <w:rPr>
                <w:rFonts w:ascii="Times New Roman" w:hAnsi="Times New Roman" w:cs="Times New Roman"/>
              </w:rPr>
              <w:fldChar w:fldCharType="end"/>
            </w:r>
          </w:hyperlink>
        </w:p>
        <w:p w14:paraId="351825F2" w14:textId="1C3DF671"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308688818">
            <w:r w:rsidR="4CD8F976" w:rsidRPr="00230908">
              <w:rPr>
                <w:rStyle w:val="Hyperlink"/>
                <w:rFonts w:ascii="Times New Roman" w:hAnsi="Times New Roman" w:cs="Times New Roman"/>
              </w:rPr>
              <w:t>2.3.</w:t>
            </w:r>
            <w:r w:rsidR="32811946" w:rsidRPr="00230908">
              <w:rPr>
                <w:rFonts w:ascii="Times New Roman" w:hAnsi="Times New Roman" w:cs="Times New Roman"/>
              </w:rPr>
              <w:tab/>
            </w:r>
            <w:r w:rsidR="4CD8F976" w:rsidRPr="00230908">
              <w:rPr>
                <w:rStyle w:val="Hyperlink"/>
                <w:rFonts w:ascii="Times New Roman" w:hAnsi="Times New Roman" w:cs="Times New Roman"/>
              </w:rPr>
              <w:t>User Classes and Characteristics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_Toc308688818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7</w:t>
            </w:r>
            <w:r w:rsidR="32811946" w:rsidRPr="00230908">
              <w:rPr>
                <w:rFonts w:ascii="Times New Roman" w:hAnsi="Times New Roman" w:cs="Times New Roman"/>
              </w:rPr>
              <w:fldChar w:fldCharType="end"/>
            </w:r>
          </w:hyperlink>
        </w:p>
        <w:p w14:paraId="7A747221" w14:textId="4233526F"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892186842">
            <w:r w:rsidR="4CD8F976" w:rsidRPr="00230908">
              <w:rPr>
                <w:rStyle w:val="Hyperlink"/>
                <w:rFonts w:ascii="Times New Roman" w:hAnsi="Times New Roman" w:cs="Times New Roman"/>
              </w:rPr>
              <w:t>2.4.</w:t>
            </w:r>
            <w:r w:rsidR="32811946" w:rsidRPr="00230908">
              <w:rPr>
                <w:rFonts w:ascii="Times New Roman" w:hAnsi="Times New Roman" w:cs="Times New Roman"/>
              </w:rPr>
              <w:tab/>
            </w:r>
            <w:r w:rsidR="4CD8F976" w:rsidRPr="00230908">
              <w:rPr>
                <w:rStyle w:val="Hyperlink"/>
                <w:rFonts w:ascii="Times New Roman" w:hAnsi="Times New Roman" w:cs="Times New Roman"/>
              </w:rPr>
              <w:t>Operating Environment</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_Toc892186842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7</w:t>
            </w:r>
            <w:r w:rsidR="32811946" w:rsidRPr="00230908">
              <w:rPr>
                <w:rFonts w:ascii="Times New Roman" w:hAnsi="Times New Roman" w:cs="Times New Roman"/>
              </w:rPr>
              <w:fldChar w:fldCharType="end"/>
            </w:r>
          </w:hyperlink>
        </w:p>
        <w:p w14:paraId="604B4530" w14:textId="45E7F37E"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2051955543">
            <w:r w:rsidR="4CD8F976" w:rsidRPr="00230908">
              <w:rPr>
                <w:rStyle w:val="Hyperlink"/>
                <w:rFonts w:ascii="Times New Roman" w:hAnsi="Times New Roman" w:cs="Times New Roman"/>
              </w:rPr>
              <w:t>2.5.</w:t>
            </w:r>
            <w:r w:rsidR="32811946" w:rsidRPr="00230908">
              <w:rPr>
                <w:rFonts w:ascii="Times New Roman" w:hAnsi="Times New Roman" w:cs="Times New Roman"/>
              </w:rPr>
              <w:tab/>
            </w:r>
            <w:r w:rsidR="4CD8F976" w:rsidRPr="00230908">
              <w:rPr>
                <w:rStyle w:val="Hyperlink"/>
                <w:rFonts w:ascii="Times New Roman" w:hAnsi="Times New Roman" w:cs="Times New Roman"/>
              </w:rPr>
              <w:t>Design and Implementation Constraints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_Toc2051955543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7</w:t>
            </w:r>
            <w:r w:rsidR="32811946" w:rsidRPr="00230908">
              <w:rPr>
                <w:rFonts w:ascii="Times New Roman" w:hAnsi="Times New Roman" w:cs="Times New Roman"/>
              </w:rPr>
              <w:fldChar w:fldCharType="end"/>
            </w:r>
          </w:hyperlink>
        </w:p>
        <w:p w14:paraId="42AA1D2D" w14:textId="445E791C"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1910781691">
            <w:r w:rsidR="4CD8F976" w:rsidRPr="00230908">
              <w:rPr>
                <w:rStyle w:val="Hyperlink"/>
                <w:rFonts w:ascii="Times New Roman" w:hAnsi="Times New Roman" w:cs="Times New Roman"/>
              </w:rPr>
              <w:t>2.6.</w:t>
            </w:r>
            <w:r w:rsidR="32811946" w:rsidRPr="00230908">
              <w:rPr>
                <w:rFonts w:ascii="Times New Roman" w:hAnsi="Times New Roman" w:cs="Times New Roman"/>
              </w:rPr>
              <w:tab/>
            </w:r>
            <w:r w:rsidR="4CD8F976" w:rsidRPr="00230908">
              <w:rPr>
                <w:rStyle w:val="Hyperlink"/>
                <w:rFonts w:ascii="Times New Roman" w:hAnsi="Times New Roman" w:cs="Times New Roman"/>
              </w:rPr>
              <w:t>User Documentation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_Toc1910781691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8</w:t>
            </w:r>
            <w:r w:rsidR="32811946" w:rsidRPr="00230908">
              <w:rPr>
                <w:rFonts w:ascii="Times New Roman" w:hAnsi="Times New Roman" w:cs="Times New Roman"/>
              </w:rPr>
              <w:fldChar w:fldCharType="end"/>
            </w:r>
          </w:hyperlink>
        </w:p>
        <w:p w14:paraId="132E1FEA" w14:textId="2B9BFDD5"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564343637">
            <w:r w:rsidR="4CD8F976" w:rsidRPr="00230908">
              <w:rPr>
                <w:rStyle w:val="Hyperlink"/>
                <w:rFonts w:ascii="Times New Roman" w:hAnsi="Times New Roman" w:cs="Times New Roman"/>
              </w:rPr>
              <w:t>2.7.</w:t>
            </w:r>
            <w:r w:rsidR="32811946" w:rsidRPr="00230908">
              <w:rPr>
                <w:rFonts w:ascii="Times New Roman" w:hAnsi="Times New Roman" w:cs="Times New Roman"/>
              </w:rPr>
              <w:tab/>
            </w:r>
            <w:r w:rsidR="4CD8F976" w:rsidRPr="00230908">
              <w:rPr>
                <w:rStyle w:val="Hyperlink"/>
                <w:rFonts w:ascii="Times New Roman" w:hAnsi="Times New Roman" w:cs="Times New Roman"/>
              </w:rPr>
              <w:t>Assumptions and Dependencies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_Toc564343637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8</w:t>
            </w:r>
            <w:r w:rsidR="32811946" w:rsidRPr="00230908">
              <w:rPr>
                <w:rFonts w:ascii="Times New Roman" w:hAnsi="Times New Roman" w:cs="Times New Roman"/>
              </w:rPr>
              <w:fldChar w:fldCharType="end"/>
            </w:r>
          </w:hyperlink>
        </w:p>
        <w:p w14:paraId="6B8B224E" w14:textId="7F4BB931" w:rsidR="00A7088A" w:rsidRPr="00230908" w:rsidRDefault="004B2E4E" w:rsidP="4CD8F976">
          <w:pPr>
            <w:pStyle w:val="TOC1"/>
            <w:tabs>
              <w:tab w:val="left" w:pos="435"/>
              <w:tab w:val="right" w:leader="dot" w:pos="9495"/>
            </w:tabs>
            <w:rPr>
              <w:rStyle w:val="Hyperlink"/>
              <w:rFonts w:ascii="Times New Roman" w:hAnsi="Times New Roman" w:cs="Times New Roman"/>
              <w:noProof/>
              <w:lang w:val="en-SG"/>
            </w:rPr>
          </w:pPr>
          <w:hyperlink w:anchor="_Toc358646428">
            <w:r w:rsidR="4CD8F976" w:rsidRPr="00230908">
              <w:rPr>
                <w:rStyle w:val="Hyperlink"/>
                <w:rFonts w:ascii="Times New Roman" w:hAnsi="Times New Roman" w:cs="Times New Roman"/>
              </w:rPr>
              <w:t>3.</w:t>
            </w:r>
            <w:r w:rsidR="32811946" w:rsidRPr="00230908">
              <w:rPr>
                <w:rFonts w:ascii="Times New Roman" w:hAnsi="Times New Roman" w:cs="Times New Roman"/>
              </w:rPr>
              <w:tab/>
            </w:r>
            <w:r w:rsidR="4CD8F976" w:rsidRPr="00230908">
              <w:rPr>
                <w:rStyle w:val="Hyperlink"/>
                <w:rFonts w:ascii="Times New Roman" w:hAnsi="Times New Roman" w:cs="Times New Roman"/>
              </w:rPr>
              <w:t>External Interface Requirements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_Toc358646428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8</w:t>
            </w:r>
            <w:r w:rsidR="32811946" w:rsidRPr="00230908">
              <w:rPr>
                <w:rFonts w:ascii="Times New Roman" w:hAnsi="Times New Roman" w:cs="Times New Roman"/>
              </w:rPr>
              <w:fldChar w:fldCharType="end"/>
            </w:r>
          </w:hyperlink>
        </w:p>
        <w:p w14:paraId="53B0036B" w14:textId="2FA9C6A1" w:rsidR="00A7088A" w:rsidRPr="00230908" w:rsidRDefault="004B2E4E" w:rsidP="4CD8F976">
          <w:pPr>
            <w:pStyle w:val="TOC2"/>
            <w:rPr>
              <w:rStyle w:val="Hyperlink"/>
              <w:rFonts w:ascii="Times New Roman" w:hAnsi="Times New Roman" w:cs="Times New Roman"/>
              <w:noProof/>
              <w:lang w:val="en-SG"/>
            </w:rPr>
          </w:pPr>
          <w:hyperlink w:anchor="_Toc1717567245">
            <w:r w:rsidR="4CD8F976" w:rsidRPr="00230908">
              <w:rPr>
                <w:rStyle w:val="Hyperlink"/>
                <w:rFonts w:ascii="Times New Roman" w:hAnsi="Times New Roman" w:cs="Times New Roman"/>
              </w:rPr>
              <w:t>3.1 Design Pattern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_Toc1717567245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9</w:t>
            </w:r>
            <w:r w:rsidR="32811946" w:rsidRPr="00230908">
              <w:rPr>
                <w:rFonts w:ascii="Times New Roman" w:hAnsi="Times New Roman" w:cs="Times New Roman"/>
              </w:rPr>
              <w:fldChar w:fldCharType="end"/>
            </w:r>
          </w:hyperlink>
        </w:p>
        <w:p w14:paraId="22800E18" w14:textId="45001FC8" w:rsidR="00A7088A" w:rsidRPr="00230908" w:rsidRDefault="004B2E4E" w:rsidP="4CD8F976">
          <w:pPr>
            <w:pStyle w:val="TOC2"/>
            <w:rPr>
              <w:rStyle w:val="Hyperlink"/>
              <w:rFonts w:ascii="Times New Roman" w:hAnsi="Times New Roman" w:cs="Times New Roman"/>
              <w:noProof/>
              <w:lang w:val="en-SG"/>
            </w:rPr>
          </w:pPr>
          <w:hyperlink w:anchor="_Toc2102803509">
            <w:r w:rsidR="4CD8F976" w:rsidRPr="00230908">
              <w:rPr>
                <w:rStyle w:val="Hyperlink"/>
                <w:rFonts w:ascii="Times New Roman" w:hAnsi="Times New Roman" w:cs="Times New Roman"/>
              </w:rPr>
              <w:t>3.2 User Interfaces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_Toc2102803509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9</w:t>
            </w:r>
            <w:r w:rsidR="32811946" w:rsidRPr="00230908">
              <w:rPr>
                <w:rFonts w:ascii="Times New Roman" w:hAnsi="Times New Roman" w:cs="Times New Roman"/>
              </w:rPr>
              <w:fldChar w:fldCharType="end"/>
            </w:r>
          </w:hyperlink>
        </w:p>
        <w:p w14:paraId="25A9699D" w14:textId="27EC80E3" w:rsidR="00A7088A" w:rsidRPr="00230908" w:rsidRDefault="004B2E4E" w:rsidP="4CD8F976">
          <w:pPr>
            <w:pStyle w:val="TOC2"/>
            <w:rPr>
              <w:rStyle w:val="Hyperlink"/>
              <w:rFonts w:ascii="Times New Roman" w:hAnsi="Times New Roman" w:cs="Times New Roman"/>
              <w:noProof/>
              <w:lang w:val="en-SG"/>
            </w:rPr>
          </w:pPr>
          <w:hyperlink w:anchor="_Toc1457845220">
            <w:r w:rsidR="4CD8F976" w:rsidRPr="00230908">
              <w:rPr>
                <w:rStyle w:val="Hyperlink"/>
                <w:rFonts w:ascii="Times New Roman" w:hAnsi="Times New Roman" w:cs="Times New Roman"/>
              </w:rPr>
              <w:t>3.3 Hardware Interfaces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_Toc1457845220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17</w:t>
            </w:r>
            <w:r w:rsidR="32811946" w:rsidRPr="00230908">
              <w:rPr>
                <w:rFonts w:ascii="Times New Roman" w:hAnsi="Times New Roman" w:cs="Times New Roman"/>
              </w:rPr>
              <w:fldChar w:fldCharType="end"/>
            </w:r>
          </w:hyperlink>
        </w:p>
        <w:p w14:paraId="6F457D08" w14:textId="00414696" w:rsidR="00A7088A" w:rsidRPr="00230908" w:rsidRDefault="004B2E4E" w:rsidP="4CD8F976">
          <w:pPr>
            <w:pStyle w:val="TOC2"/>
            <w:rPr>
              <w:rStyle w:val="Hyperlink"/>
              <w:rFonts w:ascii="Times New Roman" w:hAnsi="Times New Roman" w:cs="Times New Roman"/>
              <w:noProof/>
              <w:lang w:val="en-SG"/>
            </w:rPr>
          </w:pPr>
          <w:hyperlink w:anchor="_Toc934972339">
            <w:r w:rsidR="4CD8F976" w:rsidRPr="00230908">
              <w:rPr>
                <w:rStyle w:val="Hyperlink"/>
                <w:rFonts w:ascii="Times New Roman" w:hAnsi="Times New Roman" w:cs="Times New Roman"/>
              </w:rPr>
              <w:t>3.4 Software Interfaces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_Toc934972339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17</w:t>
            </w:r>
            <w:r w:rsidR="32811946" w:rsidRPr="00230908">
              <w:rPr>
                <w:rFonts w:ascii="Times New Roman" w:hAnsi="Times New Roman" w:cs="Times New Roman"/>
              </w:rPr>
              <w:fldChar w:fldCharType="end"/>
            </w:r>
          </w:hyperlink>
        </w:p>
        <w:p w14:paraId="57DA834E" w14:textId="0A165496" w:rsidR="00A7088A" w:rsidRPr="00230908" w:rsidRDefault="004B2E4E" w:rsidP="4CD8F976">
          <w:pPr>
            <w:pStyle w:val="TOC2"/>
            <w:rPr>
              <w:rStyle w:val="Hyperlink"/>
              <w:rFonts w:ascii="Times New Roman" w:hAnsi="Times New Roman" w:cs="Times New Roman"/>
              <w:noProof/>
              <w:lang w:val="en-SG"/>
            </w:rPr>
          </w:pPr>
          <w:hyperlink w:anchor="_Toc1232766452">
            <w:r w:rsidR="4CD8F976" w:rsidRPr="00230908">
              <w:rPr>
                <w:rStyle w:val="Hyperlink"/>
                <w:rFonts w:ascii="Times New Roman" w:hAnsi="Times New Roman" w:cs="Times New Roman"/>
              </w:rPr>
              <w:t>3.5 Communications Interfaces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_Toc1232766452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18</w:t>
            </w:r>
            <w:r w:rsidR="32811946" w:rsidRPr="00230908">
              <w:rPr>
                <w:rFonts w:ascii="Times New Roman" w:hAnsi="Times New Roman" w:cs="Times New Roman"/>
              </w:rPr>
              <w:fldChar w:fldCharType="end"/>
            </w:r>
          </w:hyperlink>
        </w:p>
        <w:p w14:paraId="74EC3AA6" w14:textId="1A126416" w:rsidR="00A7088A" w:rsidRPr="00230908" w:rsidRDefault="004B2E4E" w:rsidP="4CD8F976">
          <w:pPr>
            <w:pStyle w:val="TOC1"/>
            <w:tabs>
              <w:tab w:val="left" w:pos="435"/>
              <w:tab w:val="right" w:leader="dot" w:pos="9495"/>
            </w:tabs>
            <w:rPr>
              <w:rStyle w:val="Hyperlink"/>
              <w:rFonts w:ascii="Times New Roman" w:hAnsi="Times New Roman" w:cs="Times New Roman"/>
              <w:noProof/>
              <w:lang w:val="en-SG"/>
            </w:rPr>
          </w:pPr>
          <w:hyperlink w:anchor="_Toc537936448">
            <w:r w:rsidR="4CD8F976" w:rsidRPr="00230908">
              <w:rPr>
                <w:rStyle w:val="Hyperlink"/>
                <w:rFonts w:ascii="Times New Roman" w:hAnsi="Times New Roman" w:cs="Times New Roman"/>
              </w:rPr>
              <w:t>4.</w:t>
            </w:r>
            <w:r w:rsidR="32811946" w:rsidRPr="00230908">
              <w:rPr>
                <w:rFonts w:ascii="Times New Roman" w:hAnsi="Times New Roman" w:cs="Times New Roman"/>
              </w:rPr>
              <w:tab/>
            </w:r>
            <w:r w:rsidR="4CD8F976" w:rsidRPr="00230908">
              <w:rPr>
                <w:rStyle w:val="Hyperlink"/>
                <w:rFonts w:ascii="Times New Roman" w:hAnsi="Times New Roman" w:cs="Times New Roman"/>
              </w:rPr>
              <w:t>System Features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_Toc537936448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18</w:t>
            </w:r>
            <w:r w:rsidR="32811946" w:rsidRPr="00230908">
              <w:rPr>
                <w:rFonts w:ascii="Times New Roman" w:hAnsi="Times New Roman" w:cs="Times New Roman"/>
              </w:rPr>
              <w:fldChar w:fldCharType="end"/>
            </w:r>
          </w:hyperlink>
        </w:p>
        <w:p w14:paraId="2592E10D" w14:textId="5C9A431A"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474197632">
            <w:r w:rsidR="4CD8F976" w:rsidRPr="00230908">
              <w:rPr>
                <w:rStyle w:val="Hyperlink"/>
                <w:rFonts w:ascii="Times New Roman" w:hAnsi="Times New Roman" w:cs="Times New Roman"/>
              </w:rPr>
              <w:t>4.1.</w:t>
            </w:r>
            <w:r w:rsidR="32811946" w:rsidRPr="00230908">
              <w:rPr>
                <w:rFonts w:ascii="Times New Roman" w:hAnsi="Times New Roman" w:cs="Times New Roman"/>
              </w:rPr>
              <w:tab/>
            </w:r>
            <w:r w:rsidR="4CD8F976" w:rsidRPr="00230908">
              <w:rPr>
                <w:rStyle w:val="Hyperlink"/>
                <w:rFonts w:ascii="Times New Roman" w:hAnsi="Times New Roman" w:cs="Times New Roman"/>
              </w:rPr>
              <w:t>Login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_Toc474197632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19</w:t>
            </w:r>
            <w:r w:rsidR="32811946" w:rsidRPr="00230908">
              <w:rPr>
                <w:rFonts w:ascii="Times New Roman" w:hAnsi="Times New Roman" w:cs="Times New Roman"/>
              </w:rPr>
              <w:fldChar w:fldCharType="end"/>
            </w:r>
          </w:hyperlink>
        </w:p>
        <w:p w14:paraId="0ED0752F" w14:textId="35351A67"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863359172">
            <w:r w:rsidR="4CD8F976" w:rsidRPr="00230908">
              <w:rPr>
                <w:rStyle w:val="Hyperlink"/>
                <w:rFonts w:ascii="Times New Roman" w:hAnsi="Times New Roman" w:cs="Times New Roman"/>
              </w:rPr>
              <w:t>4.2.</w:t>
            </w:r>
            <w:r w:rsidR="32811946" w:rsidRPr="00230908">
              <w:rPr>
                <w:rFonts w:ascii="Times New Roman" w:hAnsi="Times New Roman" w:cs="Times New Roman"/>
              </w:rPr>
              <w:tab/>
            </w:r>
            <w:r w:rsidR="4CD8F976" w:rsidRPr="00230908">
              <w:rPr>
                <w:rStyle w:val="Hyperlink"/>
                <w:rFonts w:ascii="Times New Roman" w:hAnsi="Times New Roman" w:cs="Times New Roman"/>
              </w:rPr>
              <w:t>Register</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_Toc863359172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19</w:t>
            </w:r>
            <w:r w:rsidR="32811946" w:rsidRPr="00230908">
              <w:rPr>
                <w:rFonts w:ascii="Times New Roman" w:hAnsi="Times New Roman" w:cs="Times New Roman"/>
              </w:rPr>
              <w:fldChar w:fldCharType="end"/>
            </w:r>
          </w:hyperlink>
        </w:p>
        <w:p w14:paraId="6E2C4E29" w14:textId="377200C4"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384326084">
            <w:r w:rsidR="4CD8F976" w:rsidRPr="00230908">
              <w:rPr>
                <w:rStyle w:val="Hyperlink"/>
                <w:rFonts w:ascii="Times New Roman" w:hAnsi="Times New Roman" w:cs="Times New Roman"/>
              </w:rPr>
              <w:t>4.3.</w:t>
            </w:r>
            <w:r w:rsidR="32811946" w:rsidRPr="00230908">
              <w:rPr>
                <w:rFonts w:ascii="Times New Roman" w:hAnsi="Times New Roman" w:cs="Times New Roman"/>
              </w:rPr>
              <w:tab/>
            </w:r>
            <w:r w:rsidR="4CD8F976" w:rsidRPr="00230908">
              <w:rPr>
                <w:rStyle w:val="Hyperlink"/>
                <w:rFonts w:ascii="Times New Roman" w:hAnsi="Times New Roman" w:cs="Times New Roman"/>
              </w:rPr>
              <w:t>Reset / Change Password</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_Toc384326084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19</w:t>
            </w:r>
            <w:r w:rsidR="32811946" w:rsidRPr="00230908">
              <w:rPr>
                <w:rFonts w:ascii="Times New Roman" w:hAnsi="Times New Roman" w:cs="Times New Roman"/>
              </w:rPr>
              <w:fldChar w:fldCharType="end"/>
            </w:r>
          </w:hyperlink>
        </w:p>
        <w:p w14:paraId="34BF5CAD" w14:textId="0705C47D"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768900704">
            <w:r w:rsidR="4CD8F976" w:rsidRPr="00230908">
              <w:rPr>
                <w:rStyle w:val="Hyperlink"/>
                <w:rFonts w:ascii="Times New Roman" w:hAnsi="Times New Roman" w:cs="Times New Roman"/>
              </w:rPr>
              <w:t>4.4.</w:t>
            </w:r>
            <w:r w:rsidR="32811946" w:rsidRPr="00230908">
              <w:rPr>
                <w:rFonts w:ascii="Times New Roman" w:hAnsi="Times New Roman" w:cs="Times New Roman"/>
              </w:rPr>
              <w:tab/>
            </w:r>
            <w:r w:rsidR="4CD8F976" w:rsidRPr="00230908">
              <w:rPr>
                <w:rStyle w:val="Hyperlink"/>
                <w:rFonts w:ascii="Times New Roman" w:hAnsi="Times New Roman" w:cs="Times New Roman"/>
              </w:rPr>
              <w:t>Uploading Profile Picture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_Toc768900704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20</w:t>
            </w:r>
            <w:r w:rsidR="32811946" w:rsidRPr="00230908">
              <w:rPr>
                <w:rFonts w:ascii="Times New Roman" w:hAnsi="Times New Roman" w:cs="Times New Roman"/>
              </w:rPr>
              <w:fldChar w:fldCharType="end"/>
            </w:r>
          </w:hyperlink>
        </w:p>
        <w:p w14:paraId="2C533456" w14:textId="01EECDCE"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1988781942">
            <w:r w:rsidR="4CD8F976" w:rsidRPr="00230908">
              <w:rPr>
                <w:rStyle w:val="Hyperlink"/>
                <w:rFonts w:ascii="Times New Roman" w:hAnsi="Times New Roman" w:cs="Times New Roman"/>
              </w:rPr>
              <w:t>4.5.</w:t>
            </w:r>
            <w:r w:rsidR="32811946" w:rsidRPr="00230908">
              <w:rPr>
                <w:rFonts w:ascii="Times New Roman" w:hAnsi="Times New Roman" w:cs="Times New Roman"/>
              </w:rPr>
              <w:tab/>
            </w:r>
            <w:r w:rsidR="4CD8F976" w:rsidRPr="00230908">
              <w:rPr>
                <w:rStyle w:val="Hyperlink"/>
                <w:rFonts w:ascii="Times New Roman" w:hAnsi="Times New Roman" w:cs="Times New Roman"/>
              </w:rPr>
              <w:t>Find a Location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_Toc1988781942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20</w:t>
            </w:r>
            <w:r w:rsidR="32811946" w:rsidRPr="00230908">
              <w:rPr>
                <w:rFonts w:ascii="Times New Roman" w:hAnsi="Times New Roman" w:cs="Times New Roman"/>
              </w:rPr>
              <w:fldChar w:fldCharType="end"/>
            </w:r>
          </w:hyperlink>
        </w:p>
        <w:p w14:paraId="0F0B98C4" w14:textId="4511C4EA"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439829837">
            <w:r w:rsidR="4CD8F976" w:rsidRPr="00230908">
              <w:rPr>
                <w:rStyle w:val="Hyperlink"/>
                <w:rFonts w:ascii="Times New Roman" w:hAnsi="Times New Roman" w:cs="Times New Roman"/>
              </w:rPr>
              <w:t>4.6.</w:t>
            </w:r>
            <w:r w:rsidR="32811946" w:rsidRPr="00230908">
              <w:rPr>
                <w:rFonts w:ascii="Times New Roman" w:hAnsi="Times New Roman" w:cs="Times New Roman"/>
              </w:rPr>
              <w:tab/>
            </w:r>
            <w:r w:rsidR="4CD8F976" w:rsidRPr="00230908">
              <w:rPr>
                <w:rStyle w:val="Hyperlink"/>
                <w:rFonts w:ascii="Times New Roman" w:hAnsi="Times New Roman" w:cs="Times New Roman"/>
              </w:rPr>
              <w:t>Get Direction</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_Toc439829837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21</w:t>
            </w:r>
            <w:r w:rsidR="32811946" w:rsidRPr="00230908">
              <w:rPr>
                <w:rFonts w:ascii="Times New Roman" w:hAnsi="Times New Roman" w:cs="Times New Roman"/>
              </w:rPr>
              <w:fldChar w:fldCharType="end"/>
            </w:r>
          </w:hyperlink>
        </w:p>
        <w:p w14:paraId="4AF062A8" w14:textId="11E478FD"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828838737">
            <w:r w:rsidR="4CD8F976" w:rsidRPr="00230908">
              <w:rPr>
                <w:rStyle w:val="Hyperlink"/>
                <w:rFonts w:ascii="Times New Roman" w:hAnsi="Times New Roman" w:cs="Times New Roman"/>
              </w:rPr>
              <w:t>4.7.</w:t>
            </w:r>
            <w:r w:rsidR="32811946" w:rsidRPr="00230908">
              <w:rPr>
                <w:rFonts w:ascii="Times New Roman" w:hAnsi="Times New Roman" w:cs="Times New Roman"/>
              </w:rPr>
              <w:tab/>
            </w:r>
            <w:r w:rsidR="4CD8F976" w:rsidRPr="00230908">
              <w:rPr>
                <w:rStyle w:val="Hyperlink"/>
                <w:rFonts w:ascii="Times New Roman" w:hAnsi="Times New Roman" w:cs="Times New Roman"/>
              </w:rPr>
              <w:t>View Rating</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_Toc828838737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21</w:t>
            </w:r>
            <w:r w:rsidR="32811946" w:rsidRPr="00230908">
              <w:rPr>
                <w:rFonts w:ascii="Times New Roman" w:hAnsi="Times New Roman" w:cs="Times New Roman"/>
              </w:rPr>
              <w:fldChar w:fldCharType="end"/>
            </w:r>
          </w:hyperlink>
        </w:p>
        <w:p w14:paraId="03059D81" w14:textId="1F617E9A"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596753891">
            <w:r w:rsidR="4CD8F976" w:rsidRPr="00230908">
              <w:rPr>
                <w:rStyle w:val="Hyperlink"/>
                <w:rFonts w:ascii="Times New Roman" w:hAnsi="Times New Roman" w:cs="Times New Roman"/>
              </w:rPr>
              <w:t>4.8.</w:t>
            </w:r>
            <w:r w:rsidR="32811946" w:rsidRPr="00230908">
              <w:rPr>
                <w:rFonts w:ascii="Times New Roman" w:hAnsi="Times New Roman" w:cs="Times New Roman"/>
              </w:rPr>
              <w:tab/>
            </w:r>
            <w:r w:rsidR="4CD8F976" w:rsidRPr="00230908">
              <w:rPr>
                <w:rStyle w:val="Hyperlink"/>
                <w:rFonts w:ascii="Times New Roman" w:hAnsi="Times New Roman" w:cs="Times New Roman"/>
              </w:rPr>
              <w:t>Post a Comment</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_Toc596753891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21</w:t>
            </w:r>
            <w:r w:rsidR="32811946" w:rsidRPr="00230908">
              <w:rPr>
                <w:rFonts w:ascii="Times New Roman" w:hAnsi="Times New Roman" w:cs="Times New Roman"/>
              </w:rPr>
              <w:fldChar w:fldCharType="end"/>
            </w:r>
          </w:hyperlink>
        </w:p>
        <w:p w14:paraId="09780282" w14:textId="28362826" w:rsidR="00A7088A" w:rsidRPr="00230908" w:rsidRDefault="004B2E4E" w:rsidP="4CD8F976">
          <w:pPr>
            <w:pStyle w:val="TOC2"/>
            <w:tabs>
              <w:tab w:val="left" w:pos="660"/>
            </w:tabs>
            <w:rPr>
              <w:rStyle w:val="Hyperlink"/>
              <w:rFonts w:ascii="Times New Roman" w:hAnsi="Times New Roman" w:cs="Times New Roman"/>
              <w:noProof/>
              <w:lang w:val="en-SG"/>
            </w:rPr>
          </w:pPr>
          <w:hyperlink w:anchor="_Toc1160109106">
            <w:r w:rsidR="4CD8F976" w:rsidRPr="00230908">
              <w:rPr>
                <w:rStyle w:val="Hyperlink"/>
                <w:rFonts w:ascii="Times New Roman" w:hAnsi="Times New Roman" w:cs="Times New Roman"/>
              </w:rPr>
              <w:t>4.9.</w:t>
            </w:r>
            <w:r w:rsidR="32811946" w:rsidRPr="00230908">
              <w:rPr>
                <w:rFonts w:ascii="Times New Roman" w:hAnsi="Times New Roman" w:cs="Times New Roman"/>
              </w:rPr>
              <w:tab/>
            </w:r>
            <w:r w:rsidR="4CD8F976" w:rsidRPr="00230908">
              <w:rPr>
                <w:rStyle w:val="Hyperlink"/>
                <w:rFonts w:ascii="Times New Roman" w:hAnsi="Times New Roman" w:cs="Times New Roman"/>
              </w:rPr>
              <w:t>View / Update Favourites List (Add / Remove)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_Toc1160109106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21</w:t>
            </w:r>
            <w:r w:rsidR="32811946" w:rsidRPr="00230908">
              <w:rPr>
                <w:rFonts w:ascii="Times New Roman" w:hAnsi="Times New Roman" w:cs="Times New Roman"/>
              </w:rPr>
              <w:fldChar w:fldCharType="end"/>
            </w:r>
          </w:hyperlink>
        </w:p>
        <w:p w14:paraId="5C04E1E3" w14:textId="39C66E88" w:rsidR="00A7088A" w:rsidRPr="00230908" w:rsidRDefault="004B2E4E" w:rsidP="4CD8F976">
          <w:pPr>
            <w:pStyle w:val="TOC1"/>
            <w:tabs>
              <w:tab w:val="left" w:pos="435"/>
              <w:tab w:val="right" w:leader="dot" w:pos="9495"/>
            </w:tabs>
            <w:rPr>
              <w:rStyle w:val="Hyperlink"/>
              <w:rFonts w:ascii="Times New Roman" w:hAnsi="Times New Roman" w:cs="Times New Roman"/>
              <w:noProof/>
              <w:lang w:val="en-SG"/>
            </w:rPr>
          </w:pPr>
          <w:hyperlink w:anchor="_Toc419784520">
            <w:r w:rsidR="4CD8F976" w:rsidRPr="00230908">
              <w:rPr>
                <w:rStyle w:val="Hyperlink"/>
                <w:rFonts w:ascii="Times New Roman" w:hAnsi="Times New Roman" w:cs="Times New Roman"/>
              </w:rPr>
              <w:t>5.</w:t>
            </w:r>
            <w:r w:rsidR="32811946" w:rsidRPr="00230908">
              <w:rPr>
                <w:rFonts w:ascii="Times New Roman" w:hAnsi="Times New Roman" w:cs="Times New Roman"/>
              </w:rPr>
              <w:tab/>
            </w:r>
            <w:r w:rsidR="4CD8F976" w:rsidRPr="00230908">
              <w:rPr>
                <w:rStyle w:val="Hyperlink"/>
                <w:rFonts w:ascii="Times New Roman" w:hAnsi="Times New Roman" w:cs="Times New Roman"/>
              </w:rPr>
              <w:t>Other Nonfunctional Requirements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_Toc419784520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22</w:t>
            </w:r>
            <w:r w:rsidR="32811946" w:rsidRPr="00230908">
              <w:rPr>
                <w:rFonts w:ascii="Times New Roman" w:hAnsi="Times New Roman" w:cs="Times New Roman"/>
              </w:rPr>
              <w:fldChar w:fldCharType="end"/>
            </w:r>
          </w:hyperlink>
        </w:p>
        <w:p w14:paraId="425A95D3" w14:textId="51B60024" w:rsidR="00A7088A" w:rsidRPr="00230908" w:rsidRDefault="004B2E4E" w:rsidP="4CD8F976">
          <w:pPr>
            <w:pStyle w:val="TOC2"/>
            <w:rPr>
              <w:rStyle w:val="Hyperlink"/>
              <w:rFonts w:ascii="Times New Roman" w:hAnsi="Times New Roman" w:cs="Times New Roman"/>
              <w:noProof/>
              <w:lang w:val="en-SG"/>
            </w:rPr>
          </w:pPr>
          <w:hyperlink w:anchor="_Toc1752445531">
            <w:r w:rsidR="4CD8F976" w:rsidRPr="00230908">
              <w:rPr>
                <w:rStyle w:val="Hyperlink"/>
                <w:rFonts w:ascii="Times New Roman" w:hAnsi="Times New Roman" w:cs="Times New Roman"/>
              </w:rPr>
              <w:t>5.1 Performance Requirements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_Toc1752445531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28329E70" w14:textId="4FBB0871" w:rsidR="00A7088A" w:rsidRPr="00230908" w:rsidRDefault="004B2E4E" w:rsidP="4CD8F976">
          <w:pPr>
            <w:pStyle w:val="TOC2"/>
            <w:rPr>
              <w:rStyle w:val="Hyperlink"/>
              <w:rFonts w:ascii="Times New Roman" w:hAnsi="Times New Roman" w:cs="Times New Roman"/>
              <w:noProof/>
              <w:lang w:val="en-SG"/>
            </w:rPr>
          </w:pPr>
          <w:hyperlink w:anchor="_Toc1503379170">
            <w:r w:rsidR="4CD8F976" w:rsidRPr="00230908">
              <w:rPr>
                <w:rStyle w:val="Hyperlink"/>
                <w:rFonts w:ascii="Times New Roman" w:hAnsi="Times New Roman" w:cs="Times New Roman"/>
              </w:rPr>
              <w:t>5.2 Safety Requirements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_Toc1503379170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38F4FFE9" w14:textId="54B1709D" w:rsidR="00A7088A" w:rsidRPr="00230908" w:rsidRDefault="004B2E4E" w:rsidP="4CD8F976">
          <w:pPr>
            <w:pStyle w:val="TOC2"/>
            <w:rPr>
              <w:rStyle w:val="Hyperlink"/>
              <w:rFonts w:ascii="Times New Roman" w:hAnsi="Times New Roman" w:cs="Times New Roman"/>
              <w:noProof/>
              <w:lang w:val="en-SG"/>
            </w:rPr>
          </w:pPr>
          <w:hyperlink w:anchor="_Toc10531782">
            <w:r w:rsidR="4CD8F976" w:rsidRPr="00230908">
              <w:rPr>
                <w:rStyle w:val="Hyperlink"/>
                <w:rFonts w:ascii="Times New Roman" w:hAnsi="Times New Roman" w:cs="Times New Roman"/>
              </w:rPr>
              <w:t>5.3 Security Requirements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_Toc10531782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2A0A6397" w14:textId="40C44B25" w:rsidR="00A7088A" w:rsidRPr="00230908" w:rsidRDefault="004B2E4E" w:rsidP="4CD8F976">
          <w:pPr>
            <w:pStyle w:val="TOC2"/>
            <w:rPr>
              <w:rStyle w:val="Hyperlink"/>
              <w:rFonts w:ascii="Times New Roman" w:hAnsi="Times New Roman" w:cs="Times New Roman"/>
              <w:noProof/>
              <w:lang w:val="en-SG"/>
            </w:rPr>
          </w:pPr>
          <w:hyperlink w:anchor="_Toc1898452650">
            <w:r w:rsidR="4CD8F976" w:rsidRPr="00230908">
              <w:rPr>
                <w:rStyle w:val="Hyperlink"/>
                <w:rFonts w:ascii="Times New Roman" w:hAnsi="Times New Roman" w:cs="Times New Roman"/>
              </w:rPr>
              <w:t>5.4 Software Quality Attributes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_Toc1898452650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6B9B5871" w14:textId="3869209B" w:rsidR="00A7088A" w:rsidRPr="00230908" w:rsidRDefault="004B2E4E" w:rsidP="4CD8F976">
          <w:pPr>
            <w:pStyle w:val="TOC2"/>
            <w:rPr>
              <w:rStyle w:val="Hyperlink"/>
              <w:rFonts w:ascii="Times New Roman" w:hAnsi="Times New Roman" w:cs="Times New Roman"/>
              <w:noProof/>
              <w:lang w:val="en-SG"/>
            </w:rPr>
          </w:pPr>
          <w:hyperlink w:anchor="_Toc1362124855">
            <w:r w:rsidR="4CD8F976" w:rsidRPr="00230908">
              <w:rPr>
                <w:rStyle w:val="Hyperlink"/>
                <w:rFonts w:ascii="Times New Roman" w:hAnsi="Times New Roman" w:cs="Times New Roman"/>
              </w:rPr>
              <w:t>5.4.1 Reliability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_Toc1362124855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419CD6EB" w14:textId="062C945C" w:rsidR="00A7088A" w:rsidRPr="00230908" w:rsidRDefault="004B2E4E" w:rsidP="4CD8F976">
          <w:pPr>
            <w:pStyle w:val="TOC2"/>
            <w:rPr>
              <w:rStyle w:val="Hyperlink"/>
              <w:rFonts w:ascii="Times New Roman" w:hAnsi="Times New Roman" w:cs="Times New Roman"/>
              <w:noProof/>
              <w:lang w:val="en-SG"/>
            </w:rPr>
          </w:pPr>
          <w:hyperlink w:anchor="_Toc661362057">
            <w:r w:rsidR="4CD8F976" w:rsidRPr="00230908">
              <w:rPr>
                <w:rStyle w:val="Hyperlink"/>
                <w:rFonts w:ascii="Times New Roman" w:hAnsi="Times New Roman" w:cs="Times New Roman"/>
              </w:rPr>
              <w:t>5.4.2 Maintainability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_Toc661362057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38EDD68E" w14:textId="44D462B2" w:rsidR="00A7088A" w:rsidRPr="00230908" w:rsidRDefault="004B2E4E" w:rsidP="4CD8F976">
          <w:pPr>
            <w:pStyle w:val="TOC2"/>
            <w:rPr>
              <w:rStyle w:val="Hyperlink"/>
              <w:rFonts w:ascii="Times New Roman" w:hAnsi="Times New Roman" w:cs="Times New Roman"/>
              <w:noProof/>
              <w:lang w:val="en-SG"/>
            </w:rPr>
          </w:pPr>
          <w:hyperlink w:anchor="_Toc1919990555">
            <w:r w:rsidR="4CD8F976" w:rsidRPr="00230908">
              <w:rPr>
                <w:rStyle w:val="Hyperlink"/>
                <w:rFonts w:ascii="Times New Roman" w:hAnsi="Times New Roman" w:cs="Times New Roman"/>
              </w:rPr>
              <w:t>5.4.3 Reusability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_Toc1919990555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174CCF9E" w14:textId="1D28C35B" w:rsidR="00A7088A" w:rsidRPr="00230908" w:rsidRDefault="004B2E4E" w:rsidP="4CD8F976">
          <w:pPr>
            <w:pStyle w:val="TOC2"/>
            <w:rPr>
              <w:rStyle w:val="Hyperlink"/>
              <w:rFonts w:ascii="Times New Roman" w:hAnsi="Times New Roman" w:cs="Times New Roman"/>
              <w:noProof/>
              <w:lang w:val="en-SG"/>
            </w:rPr>
          </w:pPr>
          <w:hyperlink w:anchor="_Toc150074552">
            <w:r w:rsidR="4CD8F976" w:rsidRPr="00230908">
              <w:rPr>
                <w:rStyle w:val="Hyperlink"/>
                <w:rFonts w:ascii="Times New Roman" w:hAnsi="Times New Roman" w:cs="Times New Roman"/>
              </w:rPr>
              <w:t>5.4.4 Portability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_Toc150074552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78C5A58E" w14:textId="74B8FCF4" w:rsidR="00A7088A" w:rsidRPr="00230908" w:rsidRDefault="004B2E4E" w:rsidP="4CD8F976">
          <w:pPr>
            <w:pStyle w:val="TOC2"/>
            <w:rPr>
              <w:rStyle w:val="Hyperlink"/>
              <w:rFonts w:ascii="Times New Roman" w:hAnsi="Times New Roman" w:cs="Times New Roman"/>
              <w:noProof/>
              <w:lang w:val="en-SG"/>
            </w:rPr>
          </w:pPr>
          <w:hyperlink w:anchor="_Toc851576646">
            <w:r w:rsidR="4CD8F976" w:rsidRPr="00230908">
              <w:rPr>
                <w:rStyle w:val="Hyperlink"/>
                <w:rFonts w:ascii="Times New Roman" w:hAnsi="Times New Roman" w:cs="Times New Roman"/>
              </w:rPr>
              <w:t>5.4.5 Supportability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_Toc851576646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516D2B86" w14:textId="0EA15A0C" w:rsidR="00A7088A" w:rsidRPr="00230908" w:rsidRDefault="004B2E4E" w:rsidP="4CD8F976">
          <w:pPr>
            <w:pStyle w:val="TOC2"/>
            <w:rPr>
              <w:rStyle w:val="Hyperlink"/>
              <w:rFonts w:ascii="Times New Roman" w:hAnsi="Times New Roman" w:cs="Times New Roman"/>
              <w:noProof/>
              <w:lang w:val="en-SG"/>
            </w:rPr>
          </w:pPr>
          <w:hyperlink w:anchor="_Toc114758086">
            <w:r w:rsidR="4CD8F976" w:rsidRPr="00230908">
              <w:rPr>
                <w:rStyle w:val="Hyperlink"/>
                <w:rFonts w:ascii="Times New Roman" w:hAnsi="Times New Roman" w:cs="Times New Roman"/>
              </w:rPr>
              <w:t>5.4.6 Usability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_Toc114758086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23</w:t>
            </w:r>
            <w:r w:rsidR="32811946" w:rsidRPr="00230908">
              <w:rPr>
                <w:rFonts w:ascii="Times New Roman" w:hAnsi="Times New Roman" w:cs="Times New Roman"/>
              </w:rPr>
              <w:fldChar w:fldCharType="end"/>
            </w:r>
          </w:hyperlink>
        </w:p>
        <w:p w14:paraId="642BA618" w14:textId="49E0040C" w:rsidR="00A7088A" w:rsidRPr="00230908" w:rsidRDefault="004B2E4E" w:rsidP="4CD8F976">
          <w:pPr>
            <w:pStyle w:val="TOC2"/>
            <w:rPr>
              <w:rStyle w:val="Hyperlink"/>
              <w:rFonts w:ascii="Times New Roman" w:hAnsi="Times New Roman" w:cs="Times New Roman"/>
              <w:noProof/>
              <w:lang w:val="en-SG"/>
            </w:rPr>
          </w:pPr>
          <w:hyperlink w:anchor="_Toc2081268714">
            <w:r w:rsidR="4CD8F976" w:rsidRPr="00230908">
              <w:rPr>
                <w:rStyle w:val="Hyperlink"/>
                <w:rFonts w:ascii="Times New Roman" w:hAnsi="Times New Roman" w:cs="Times New Roman"/>
              </w:rPr>
              <w:t>5.5 Business Rules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_Toc2081268714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24</w:t>
            </w:r>
            <w:r w:rsidR="32811946" w:rsidRPr="00230908">
              <w:rPr>
                <w:rFonts w:ascii="Times New Roman" w:hAnsi="Times New Roman" w:cs="Times New Roman"/>
              </w:rPr>
              <w:fldChar w:fldCharType="end"/>
            </w:r>
          </w:hyperlink>
        </w:p>
        <w:p w14:paraId="798FCE91" w14:textId="4F4AFB3B" w:rsidR="00A7088A" w:rsidRPr="00230908" w:rsidRDefault="004B2E4E" w:rsidP="4CD8F976">
          <w:pPr>
            <w:pStyle w:val="TOC2"/>
            <w:rPr>
              <w:rStyle w:val="Hyperlink"/>
              <w:rFonts w:ascii="Times New Roman" w:hAnsi="Times New Roman" w:cs="Times New Roman"/>
              <w:noProof/>
              <w:lang w:val="en-SG"/>
            </w:rPr>
          </w:pPr>
          <w:hyperlink w:anchor="_Toc1417813385">
            <w:r w:rsidR="4CD8F976" w:rsidRPr="00230908">
              <w:rPr>
                <w:rStyle w:val="Hyperlink"/>
                <w:rFonts w:ascii="Times New Roman" w:hAnsi="Times New Roman" w:cs="Times New Roman"/>
              </w:rPr>
              <w:t>5.6 Data Dictionary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_Toc1417813385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24</w:t>
            </w:r>
            <w:r w:rsidR="32811946" w:rsidRPr="00230908">
              <w:rPr>
                <w:rFonts w:ascii="Times New Roman" w:hAnsi="Times New Roman" w:cs="Times New Roman"/>
              </w:rPr>
              <w:fldChar w:fldCharType="end"/>
            </w:r>
          </w:hyperlink>
        </w:p>
        <w:p w14:paraId="1CF48771" w14:textId="0C0EEEC2" w:rsidR="00A7088A" w:rsidRPr="00230908" w:rsidRDefault="004B2E4E" w:rsidP="4CD8F976">
          <w:pPr>
            <w:pStyle w:val="TOC1"/>
            <w:tabs>
              <w:tab w:val="right" w:leader="dot" w:pos="9495"/>
            </w:tabs>
            <w:rPr>
              <w:rStyle w:val="Hyperlink"/>
              <w:rFonts w:ascii="Times New Roman" w:hAnsi="Times New Roman" w:cs="Times New Roman"/>
              <w:noProof/>
              <w:lang w:val="en-SG"/>
            </w:rPr>
          </w:pPr>
          <w:hyperlink w:anchor="_Toc606319188">
            <w:r w:rsidR="4CD8F976" w:rsidRPr="00230908">
              <w:rPr>
                <w:rStyle w:val="Hyperlink"/>
                <w:rFonts w:ascii="Times New Roman" w:hAnsi="Times New Roman" w:cs="Times New Roman"/>
              </w:rPr>
              <w:t>Appendix A. Use Case Descriptions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_Toc606319188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25</w:t>
            </w:r>
            <w:r w:rsidR="32811946" w:rsidRPr="00230908">
              <w:rPr>
                <w:rFonts w:ascii="Times New Roman" w:hAnsi="Times New Roman" w:cs="Times New Roman"/>
              </w:rPr>
              <w:fldChar w:fldCharType="end"/>
            </w:r>
          </w:hyperlink>
        </w:p>
        <w:p w14:paraId="6BFCA9C7" w14:textId="78AB86AB" w:rsidR="00A7088A" w:rsidRPr="00230908" w:rsidRDefault="004B2E4E" w:rsidP="4CD8F976">
          <w:pPr>
            <w:pStyle w:val="TOC1"/>
            <w:tabs>
              <w:tab w:val="right" w:leader="dot" w:pos="9495"/>
            </w:tabs>
            <w:rPr>
              <w:rStyle w:val="Hyperlink"/>
              <w:rFonts w:ascii="Times New Roman" w:hAnsi="Times New Roman" w:cs="Times New Roman"/>
              <w:noProof/>
              <w:lang w:val="en-SG"/>
            </w:rPr>
          </w:pPr>
          <w:hyperlink w:anchor="_Toc219787549">
            <w:r w:rsidR="4CD8F976" w:rsidRPr="00230908">
              <w:rPr>
                <w:rStyle w:val="Hyperlink"/>
                <w:rFonts w:ascii="Times New Roman" w:hAnsi="Times New Roman" w:cs="Times New Roman"/>
              </w:rPr>
              <w:t>Appendix B: Analysis Models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_Toc219787549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44</w:t>
            </w:r>
            <w:r w:rsidR="32811946" w:rsidRPr="00230908">
              <w:rPr>
                <w:rFonts w:ascii="Times New Roman" w:hAnsi="Times New Roman" w:cs="Times New Roman"/>
              </w:rPr>
              <w:fldChar w:fldCharType="end"/>
            </w:r>
          </w:hyperlink>
        </w:p>
        <w:p w14:paraId="570A2C2E" w14:textId="2FA5D5DE" w:rsidR="00A7088A" w:rsidRPr="00230908" w:rsidRDefault="004B2E4E" w:rsidP="4CD8F976">
          <w:pPr>
            <w:pStyle w:val="TOC2"/>
            <w:rPr>
              <w:rStyle w:val="Hyperlink"/>
              <w:rFonts w:ascii="Times New Roman" w:hAnsi="Times New Roman" w:cs="Times New Roman"/>
              <w:noProof/>
              <w:lang w:val="en-SG"/>
            </w:rPr>
          </w:pPr>
          <w:hyperlink w:anchor="_Toc305518138">
            <w:r w:rsidR="4CD8F976" w:rsidRPr="00230908">
              <w:rPr>
                <w:rStyle w:val="Hyperlink"/>
                <w:rFonts w:ascii="Times New Roman" w:hAnsi="Times New Roman" w:cs="Times New Roman"/>
              </w:rPr>
              <w:t>Use Case Diagram</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_Toc305518138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45</w:t>
            </w:r>
            <w:r w:rsidR="32811946" w:rsidRPr="00230908">
              <w:rPr>
                <w:rFonts w:ascii="Times New Roman" w:hAnsi="Times New Roman" w:cs="Times New Roman"/>
              </w:rPr>
              <w:fldChar w:fldCharType="end"/>
            </w:r>
          </w:hyperlink>
        </w:p>
        <w:p w14:paraId="3C4DC856" w14:textId="1DC118A3" w:rsidR="00A7088A" w:rsidRPr="00230908" w:rsidRDefault="004B2E4E" w:rsidP="4CD8F976">
          <w:pPr>
            <w:pStyle w:val="TOC2"/>
            <w:rPr>
              <w:rStyle w:val="Hyperlink"/>
              <w:rFonts w:ascii="Times New Roman" w:hAnsi="Times New Roman" w:cs="Times New Roman"/>
              <w:noProof/>
              <w:lang w:val="en-SG"/>
            </w:rPr>
          </w:pPr>
          <w:hyperlink w:anchor="_Toc1143429562">
            <w:r w:rsidR="4CD8F976" w:rsidRPr="00230908">
              <w:rPr>
                <w:rStyle w:val="Hyperlink"/>
                <w:rFonts w:ascii="Times New Roman" w:hAnsi="Times New Roman" w:cs="Times New Roman"/>
              </w:rPr>
              <w:t>Dialog Map</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_Toc1143429562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46</w:t>
            </w:r>
            <w:r w:rsidR="32811946" w:rsidRPr="00230908">
              <w:rPr>
                <w:rFonts w:ascii="Times New Roman" w:hAnsi="Times New Roman" w:cs="Times New Roman"/>
              </w:rPr>
              <w:fldChar w:fldCharType="end"/>
            </w:r>
          </w:hyperlink>
        </w:p>
        <w:p w14:paraId="0F0B6D1A" w14:textId="2C737CC2" w:rsidR="00A7088A" w:rsidRPr="00230908" w:rsidRDefault="004B2E4E" w:rsidP="4CD8F976">
          <w:pPr>
            <w:pStyle w:val="TOC2"/>
            <w:rPr>
              <w:rStyle w:val="Hyperlink"/>
              <w:rFonts w:ascii="Times New Roman" w:hAnsi="Times New Roman" w:cs="Times New Roman"/>
              <w:noProof/>
              <w:lang w:val="en-SG"/>
            </w:rPr>
          </w:pPr>
          <w:hyperlink w:anchor="_Toc1138115950">
            <w:r w:rsidR="4CD8F976" w:rsidRPr="00230908">
              <w:rPr>
                <w:rStyle w:val="Hyperlink"/>
                <w:rFonts w:ascii="Times New Roman" w:hAnsi="Times New Roman" w:cs="Times New Roman"/>
              </w:rPr>
              <w:t>Sequence Diagrams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_Toc1138115950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46</w:t>
            </w:r>
            <w:r w:rsidR="32811946" w:rsidRPr="00230908">
              <w:rPr>
                <w:rFonts w:ascii="Times New Roman" w:hAnsi="Times New Roman" w:cs="Times New Roman"/>
              </w:rPr>
              <w:fldChar w:fldCharType="end"/>
            </w:r>
          </w:hyperlink>
        </w:p>
        <w:p w14:paraId="44653A77" w14:textId="0050E0F7" w:rsidR="00A7088A" w:rsidRPr="00230908" w:rsidRDefault="004B2E4E" w:rsidP="4CD8F976">
          <w:pPr>
            <w:pStyle w:val="TOC2"/>
            <w:rPr>
              <w:rStyle w:val="Hyperlink"/>
              <w:rFonts w:ascii="Times New Roman" w:hAnsi="Times New Roman" w:cs="Times New Roman"/>
              <w:noProof/>
              <w:lang w:val="en-SG"/>
            </w:rPr>
          </w:pPr>
          <w:hyperlink w:anchor="_Toc1164722385">
            <w:r w:rsidR="4CD8F976" w:rsidRPr="00230908">
              <w:rPr>
                <w:rStyle w:val="Hyperlink"/>
                <w:rFonts w:ascii="Times New Roman" w:hAnsi="Times New Roman" w:cs="Times New Roman"/>
              </w:rPr>
              <w:t>System Architecture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_Toc1164722385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50</w:t>
            </w:r>
            <w:r w:rsidR="32811946" w:rsidRPr="00230908">
              <w:rPr>
                <w:rFonts w:ascii="Times New Roman" w:hAnsi="Times New Roman" w:cs="Times New Roman"/>
              </w:rPr>
              <w:fldChar w:fldCharType="end"/>
            </w:r>
          </w:hyperlink>
        </w:p>
        <w:p w14:paraId="7A80ADA9" w14:textId="15E443EC" w:rsidR="00A7088A" w:rsidRPr="00230908" w:rsidRDefault="004B2E4E" w:rsidP="4CD8F976">
          <w:pPr>
            <w:pStyle w:val="TOC2"/>
            <w:rPr>
              <w:rStyle w:val="Hyperlink"/>
              <w:rFonts w:ascii="Times New Roman" w:hAnsi="Times New Roman" w:cs="Times New Roman"/>
              <w:noProof/>
              <w:lang w:val="en-SG"/>
            </w:rPr>
          </w:pPr>
          <w:hyperlink w:anchor="_Toc1260320222">
            <w:r w:rsidR="4CD8F976" w:rsidRPr="00230908">
              <w:rPr>
                <w:rStyle w:val="Hyperlink"/>
                <w:rFonts w:ascii="Times New Roman" w:hAnsi="Times New Roman" w:cs="Times New Roman"/>
              </w:rPr>
              <w:t>Class Diagram/Conceptual Model</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_Toc1260320222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51</w:t>
            </w:r>
            <w:r w:rsidR="32811946" w:rsidRPr="00230908">
              <w:rPr>
                <w:rFonts w:ascii="Times New Roman" w:hAnsi="Times New Roman" w:cs="Times New Roman"/>
              </w:rPr>
              <w:fldChar w:fldCharType="end"/>
            </w:r>
          </w:hyperlink>
        </w:p>
        <w:p w14:paraId="359322B5" w14:textId="781E8E9E" w:rsidR="00A7088A" w:rsidRPr="00230908" w:rsidRDefault="004B2E4E" w:rsidP="4CD8F976">
          <w:pPr>
            <w:pStyle w:val="TOC1"/>
            <w:tabs>
              <w:tab w:val="right" w:leader="dot" w:pos="9495"/>
            </w:tabs>
            <w:rPr>
              <w:rStyle w:val="Hyperlink"/>
              <w:rFonts w:ascii="Times New Roman" w:hAnsi="Times New Roman" w:cs="Times New Roman"/>
              <w:noProof/>
              <w:lang w:val="en-SG"/>
            </w:rPr>
          </w:pPr>
          <w:hyperlink w:anchor="_Toc1734363780">
            <w:r w:rsidR="4CD8F976" w:rsidRPr="00230908">
              <w:rPr>
                <w:rStyle w:val="Hyperlink"/>
                <w:rFonts w:ascii="Times New Roman" w:hAnsi="Times New Roman" w:cs="Times New Roman"/>
              </w:rPr>
              <w:t>Appendix C: Test Cases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_Toc1734363780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51</w:t>
            </w:r>
            <w:r w:rsidR="32811946" w:rsidRPr="00230908">
              <w:rPr>
                <w:rFonts w:ascii="Times New Roman" w:hAnsi="Times New Roman" w:cs="Times New Roman"/>
              </w:rPr>
              <w:fldChar w:fldCharType="end"/>
            </w:r>
          </w:hyperlink>
        </w:p>
        <w:p w14:paraId="68A74C66" w14:textId="200C67B3" w:rsidR="00A7088A" w:rsidRPr="00230908" w:rsidRDefault="004B2E4E" w:rsidP="4CD8F976">
          <w:pPr>
            <w:pStyle w:val="TOC2"/>
            <w:rPr>
              <w:rStyle w:val="Hyperlink"/>
              <w:rFonts w:ascii="Times New Roman" w:hAnsi="Times New Roman" w:cs="Times New Roman"/>
              <w:noProof/>
              <w:lang w:val="en-SG"/>
            </w:rPr>
          </w:pPr>
          <w:hyperlink w:anchor="_Toc476907566">
            <w:r w:rsidR="4CD8F976" w:rsidRPr="00230908">
              <w:rPr>
                <w:rStyle w:val="Hyperlink"/>
                <w:rFonts w:ascii="Times New Roman" w:hAnsi="Times New Roman" w:cs="Times New Roman"/>
              </w:rPr>
              <w:t>Black Box Testing</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_Toc476907566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52</w:t>
            </w:r>
            <w:r w:rsidR="32811946" w:rsidRPr="00230908">
              <w:rPr>
                <w:rFonts w:ascii="Times New Roman" w:hAnsi="Times New Roman" w:cs="Times New Roman"/>
              </w:rPr>
              <w:fldChar w:fldCharType="end"/>
            </w:r>
          </w:hyperlink>
        </w:p>
        <w:p w14:paraId="752ACC4E" w14:textId="1C10D73D" w:rsidR="00A7088A" w:rsidRPr="00230908" w:rsidRDefault="004B2E4E" w:rsidP="4CD8F976">
          <w:pPr>
            <w:pStyle w:val="TOC2"/>
            <w:rPr>
              <w:rStyle w:val="Hyperlink"/>
              <w:rFonts w:ascii="Times New Roman" w:hAnsi="Times New Roman" w:cs="Times New Roman"/>
              <w:noProof/>
              <w:lang w:val="en-SG"/>
            </w:rPr>
          </w:pPr>
          <w:hyperlink w:anchor="_Toc2099054437">
            <w:r w:rsidR="4CD8F976" w:rsidRPr="00230908">
              <w:rPr>
                <w:rStyle w:val="Hyperlink"/>
                <w:rFonts w:ascii="Times New Roman" w:hAnsi="Times New Roman" w:cs="Times New Roman"/>
              </w:rPr>
              <w:t>Checking if the username is changed correctly.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_Toc2099054437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05ECB1B8" w14:textId="5BCAB75E" w:rsidR="00A7088A" w:rsidRPr="00230908" w:rsidRDefault="004B2E4E" w:rsidP="4CD8F976">
          <w:pPr>
            <w:pStyle w:val="TOC2"/>
            <w:rPr>
              <w:rStyle w:val="Hyperlink"/>
              <w:rFonts w:ascii="Times New Roman" w:hAnsi="Times New Roman" w:cs="Times New Roman"/>
              <w:noProof/>
              <w:lang w:val="en-SG"/>
            </w:rPr>
          </w:pPr>
          <w:hyperlink w:anchor="_Toc1889902198">
            <w:r w:rsidR="4CD8F976" w:rsidRPr="00230908">
              <w:rPr>
                <w:rStyle w:val="Hyperlink"/>
                <w:rFonts w:ascii="Times New Roman" w:hAnsi="Times New Roman" w:cs="Times New Roman"/>
              </w:rPr>
              <w:t>Username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_Toc1889902198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646A8A2D" w14:textId="447A01EF" w:rsidR="00A7088A" w:rsidRPr="00230908" w:rsidRDefault="004B2E4E" w:rsidP="4CD8F976">
          <w:pPr>
            <w:pStyle w:val="TOC2"/>
            <w:rPr>
              <w:rStyle w:val="Hyperlink"/>
              <w:rFonts w:ascii="Times New Roman" w:hAnsi="Times New Roman" w:cs="Times New Roman"/>
              <w:noProof/>
              <w:lang w:val="en-SG"/>
            </w:rPr>
          </w:pPr>
          <w:hyperlink w:anchor="_Toc1394813869">
            <w:r w:rsidR="4CD8F976" w:rsidRPr="00230908">
              <w:rPr>
                <w:rStyle w:val="Hyperlink"/>
                <w:rFonts w:ascii="Times New Roman" w:hAnsi="Times New Roman" w:cs="Times New Roman"/>
              </w:rPr>
              <w:t>Expected Output</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_Toc1394813869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6643D23D" w14:textId="61A2B86F" w:rsidR="00A7088A" w:rsidRPr="00230908" w:rsidRDefault="004B2E4E" w:rsidP="4CD8F976">
          <w:pPr>
            <w:pStyle w:val="TOC2"/>
            <w:rPr>
              <w:rStyle w:val="Hyperlink"/>
              <w:rFonts w:ascii="Times New Roman" w:hAnsi="Times New Roman" w:cs="Times New Roman"/>
              <w:noProof/>
              <w:lang w:val="en-SG"/>
            </w:rPr>
          </w:pPr>
          <w:hyperlink w:anchor="_Toc551236899">
            <w:r w:rsidR="4CD8F976" w:rsidRPr="00230908">
              <w:rPr>
                <w:rStyle w:val="Hyperlink"/>
                <w:rFonts w:ascii="Times New Roman" w:hAnsi="Times New Roman" w:cs="Times New Roman"/>
              </w:rPr>
              <w:t>Result</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_Toc551236899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52E54B98" w14:textId="7FF7AABA" w:rsidR="00A7088A" w:rsidRPr="00230908" w:rsidRDefault="004B2E4E" w:rsidP="4CD8F976">
          <w:pPr>
            <w:pStyle w:val="TOC2"/>
            <w:rPr>
              <w:rStyle w:val="Hyperlink"/>
              <w:rFonts w:ascii="Times New Roman" w:hAnsi="Times New Roman" w:cs="Times New Roman"/>
              <w:noProof/>
              <w:lang w:val="en-SG"/>
            </w:rPr>
          </w:pPr>
          <w:hyperlink w:anchor="_Toc1939850301">
            <w:r w:rsidR="4CD8F976" w:rsidRPr="00230908">
              <w:rPr>
                <w:rStyle w:val="Hyperlink"/>
                <w:rFonts w:ascii="Times New Roman" w:hAnsi="Times New Roman" w:cs="Times New Roman"/>
              </w:rPr>
              <w:t>No entry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_Toc1939850301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4191F377" w14:textId="61C8303F" w:rsidR="00A7088A" w:rsidRPr="00230908" w:rsidRDefault="004B2E4E" w:rsidP="4CD8F976">
          <w:pPr>
            <w:pStyle w:val="TOC2"/>
            <w:rPr>
              <w:rStyle w:val="Hyperlink"/>
              <w:rFonts w:ascii="Times New Roman" w:hAnsi="Times New Roman" w:cs="Times New Roman"/>
              <w:noProof/>
              <w:lang w:val="en-SG"/>
            </w:rPr>
          </w:pPr>
          <w:hyperlink w:anchor="_Toc1660226143">
            <w:r w:rsidR="4CD8F976" w:rsidRPr="00230908">
              <w:rPr>
                <w:rStyle w:val="Hyperlink"/>
                <w:rFonts w:ascii="Times New Roman" w:hAnsi="Times New Roman" w:cs="Times New Roman"/>
              </w:rPr>
              <w:t>“Username field is empty”</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_Toc1660226143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1735EFA1" w14:textId="6EE56A54" w:rsidR="00A7088A" w:rsidRPr="00230908" w:rsidRDefault="004B2E4E" w:rsidP="4CD8F976">
          <w:pPr>
            <w:pStyle w:val="TOC2"/>
            <w:rPr>
              <w:rStyle w:val="Hyperlink"/>
              <w:rFonts w:ascii="Times New Roman" w:hAnsi="Times New Roman" w:cs="Times New Roman"/>
              <w:noProof/>
              <w:lang w:val="en-SG"/>
            </w:rPr>
          </w:pPr>
          <w:hyperlink w:anchor="_Toc1726960618">
            <w:r w:rsidR="4CD8F976" w:rsidRPr="00230908">
              <w:rPr>
                <w:rStyle w:val="Hyperlink"/>
                <w:rFonts w:ascii="Times New Roman" w:hAnsi="Times New Roman" w:cs="Times New Roman"/>
              </w:rPr>
              <w:t>Pass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_Toc1726960618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0B36AD56" w14:textId="5F91E355" w:rsidR="00A7088A" w:rsidRPr="00230908" w:rsidRDefault="004B2E4E" w:rsidP="4CD8F976">
          <w:pPr>
            <w:pStyle w:val="TOC2"/>
            <w:rPr>
              <w:rStyle w:val="Hyperlink"/>
              <w:rFonts w:ascii="Times New Roman" w:hAnsi="Times New Roman" w:cs="Times New Roman"/>
              <w:noProof/>
              <w:lang w:val="en-SG"/>
            </w:rPr>
          </w:pPr>
          <w:hyperlink w:anchor="_Toc1282159050">
            <w:r w:rsidR="4CD8F976" w:rsidRPr="00230908">
              <w:rPr>
                <w:rStyle w:val="Hyperlink"/>
                <w:rFonts w:ascii="Times New Roman" w:hAnsi="Times New Roman" w:cs="Times New Roman"/>
              </w:rPr>
              <w:t>Cownic</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_Toc1282159050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4BA47869" w14:textId="66B1ABAD" w:rsidR="00A7088A" w:rsidRPr="00230908" w:rsidRDefault="004B2E4E" w:rsidP="4CD8F976">
          <w:pPr>
            <w:pStyle w:val="TOC2"/>
            <w:rPr>
              <w:rStyle w:val="Hyperlink"/>
              <w:rFonts w:ascii="Times New Roman" w:hAnsi="Times New Roman" w:cs="Times New Roman"/>
              <w:noProof/>
              <w:lang w:val="en-SG"/>
            </w:rPr>
          </w:pPr>
          <w:hyperlink w:anchor="_Toc282146372">
            <w:r w:rsidR="4CD8F976" w:rsidRPr="00230908">
              <w:rPr>
                <w:rStyle w:val="Hyperlink"/>
                <w:rFonts w:ascii="Times New Roman" w:hAnsi="Times New Roman" w:cs="Times New Roman"/>
              </w:rPr>
              <w:t>“Username updated”, reflected in the Home page.</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_Toc282146372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7FAC2883" w14:textId="2BA4E3F4" w:rsidR="00A7088A" w:rsidRPr="00230908" w:rsidRDefault="004B2E4E" w:rsidP="4CD8F976">
          <w:pPr>
            <w:pStyle w:val="TOC2"/>
            <w:rPr>
              <w:rStyle w:val="Hyperlink"/>
              <w:rFonts w:ascii="Times New Roman" w:hAnsi="Times New Roman" w:cs="Times New Roman"/>
              <w:noProof/>
              <w:lang w:val="en-SG"/>
            </w:rPr>
          </w:pPr>
          <w:hyperlink w:anchor="_Toc1016862592">
            <w:r w:rsidR="4CD8F976" w:rsidRPr="00230908">
              <w:rPr>
                <w:rStyle w:val="Hyperlink"/>
                <w:rFonts w:ascii="Times New Roman" w:hAnsi="Times New Roman" w:cs="Times New Roman"/>
              </w:rPr>
              <w:t>Username is updated. Pass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_Toc1016862592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55</w:t>
            </w:r>
            <w:r w:rsidR="32811946" w:rsidRPr="00230908">
              <w:rPr>
                <w:rFonts w:ascii="Times New Roman" w:hAnsi="Times New Roman" w:cs="Times New Roman"/>
              </w:rPr>
              <w:fldChar w:fldCharType="end"/>
            </w:r>
          </w:hyperlink>
        </w:p>
        <w:p w14:paraId="0A9B17AA" w14:textId="704268C9" w:rsidR="00A7088A" w:rsidRPr="00230908" w:rsidRDefault="004B2E4E" w:rsidP="4CD8F976">
          <w:pPr>
            <w:pStyle w:val="TOC2"/>
            <w:rPr>
              <w:rStyle w:val="Hyperlink"/>
              <w:rFonts w:ascii="Times New Roman" w:hAnsi="Times New Roman" w:cs="Times New Roman"/>
              <w:noProof/>
              <w:lang w:val="en-SG"/>
            </w:rPr>
          </w:pPr>
          <w:hyperlink w:anchor="_Toc923106110">
            <w:r w:rsidR="4CD8F976" w:rsidRPr="00230908">
              <w:rPr>
                <w:rStyle w:val="Hyperlink"/>
                <w:rFonts w:ascii="Times New Roman" w:hAnsi="Times New Roman" w:cs="Times New Roman"/>
              </w:rPr>
              <w:t>Test case 7: Comment word limit. Comments should not be empty and cannot exceed 3000 characters.</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_Toc923106110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56</w:t>
            </w:r>
            <w:r w:rsidR="32811946" w:rsidRPr="00230908">
              <w:rPr>
                <w:rFonts w:ascii="Times New Roman" w:hAnsi="Times New Roman" w:cs="Times New Roman"/>
              </w:rPr>
              <w:fldChar w:fldCharType="end"/>
            </w:r>
          </w:hyperlink>
        </w:p>
        <w:p w14:paraId="13DA0134" w14:textId="77777777" w:rsidR="00230908" w:rsidRDefault="004B2E4E" w:rsidP="00230908">
          <w:pPr>
            <w:pStyle w:val="TOC2"/>
            <w:rPr>
              <w:rFonts w:ascii="Times New Roman" w:hAnsi="Times New Roman" w:cs="Times New Roman"/>
            </w:rPr>
          </w:pPr>
          <w:hyperlink w:anchor="_Toc1900776888">
            <w:r w:rsidR="4CD8F976" w:rsidRPr="00230908">
              <w:rPr>
                <w:rStyle w:val="Hyperlink"/>
                <w:rFonts w:ascii="Times New Roman" w:hAnsi="Times New Roman" w:cs="Times New Roman"/>
              </w:rPr>
              <w:t>White Box Testing</w:t>
            </w:r>
            <w:r w:rsidR="32811946" w:rsidRPr="00230908">
              <w:rPr>
                <w:rFonts w:ascii="Times New Roman" w:hAnsi="Times New Roman" w:cs="Times New Roman"/>
              </w:rPr>
              <w:tab/>
            </w:r>
            <w:r w:rsidR="32811946" w:rsidRPr="00230908">
              <w:rPr>
                <w:rFonts w:ascii="Times New Roman" w:hAnsi="Times New Roman" w:cs="Times New Roman"/>
              </w:rPr>
              <w:fldChar w:fldCharType="begin"/>
            </w:r>
            <w:r w:rsidR="32811946" w:rsidRPr="00230908">
              <w:rPr>
                <w:rFonts w:ascii="Times New Roman" w:hAnsi="Times New Roman" w:cs="Times New Roman"/>
              </w:rPr>
              <w:instrText>PAGEREF _Toc1900776888 \h</w:instrText>
            </w:r>
            <w:r w:rsidR="32811946" w:rsidRPr="00230908">
              <w:rPr>
                <w:rFonts w:ascii="Times New Roman" w:hAnsi="Times New Roman" w:cs="Times New Roman"/>
              </w:rPr>
            </w:r>
            <w:r w:rsidR="32811946" w:rsidRPr="00230908">
              <w:rPr>
                <w:rFonts w:ascii="Times New Roman" w:hAnsi="Times New Roman" w:cs="Times New Roman"/>
              </w:rPr>
              <w:fldChar w:fldCharType="separate"/>
            </w:r>
            <w:r w:rsidR="4CD8F976" w:rsidRPr="00230908">
              <w:rPr>
                <w:rStyle w:val="Hyperlink"/>
                <w:rFonts w:ascii="Times New Roman" w:hAnsi="Times New Roman" w:cs="Times New Roman"/>
              </w:rPr>
              <w:t>56</w:t>
            </w:r>
            <w:r w:rsidR="32811946" w:rsidRPr="00230908">
              <w:rPr>
                <w:rFonts w:ascii="Times New Roman" w:hAnsi="Times New Roman" w:cs="Times New Roman"/>
              </w:rPr>
              <w:fldChar w:fldCharType="end"/>
            </w:r>
          </w:hyperlink>
          <w:r w:rsidR="32811946" w:rsidRPr="00230908">
            <w:rPr>
              <w:rFonts w:ascii="Times New Roman" w:hAnsi="Times New Roman" w:cs="Times New Roman"/>
            </w:rPr>
            <w:fldChar w:fldCharType="end"/>
          </w:r>
        </w:p>
        <w:p w14:paraId="5AA31EC0" w14:textId="5751D689" w:rsidR="00230908" w:rsidRDefault="004B2E4E" w:rsidP="00230908">
          <w:pPr>
            <w:rPr>
              <w:rFonts w:ascii="Times New Roman" w:hAnsi="Times New Roman" w:cs="Times New Roman"/>
            </w:rPr>
          </w:pPr>
        </w:p>
      </w:sdtContent>
    </w:sdt>
    <w:bookmarkStart w:id="0" w:name="_4qzufyfgg8bi" w:colFirst="0" w:colLast="0" w:displacedByCustomXml="prev"/>
    <w:bookmarkEnd w:id="0" w:displacedByCustomXml="prev"/>
    <w:bookmarkStart w:id="1" w:name="_s352xtms5830" w:colFirst="0" w:colLast="0" w:displacedByCustomXml="prev"/>
    <w:bookmarkEnd w:id="1" w:displacedByCustomXml="prev"/>
    <w:p w14:paraId="42A88DB9" w14:textId="1AAD6007" w:rsidR="2B1EDF18" w:rsidRPr="00230908" w:rsidRDefault="00230908" w:rsidP="00230908">
      <w:pPr>
        <w:rPr>
          <w:rFonts w:ascii="Times New Roman" w:hAnsi="Times New Roman" w:cs="Times New Roman"/>
        </w:rPr>
      </w:pPr>
      <w:r>
        <w:rPr>
          <w:rFonts w:ascii="Times New Roman" w:hAnsi="Times New Roman" w:cs="Times New Roman"/>
        </w:rPr>
        <w:br w:type="page"/>
      </w:r>
    </w:p>
    <w:p w14:paraId="4F433649" w14:textId="77777777" w:rsidR="00744815" w:rsidRPr="00E21906" w:rsidRDefault="000E7704" w:rsidP="008C5D61">
      <w:pPr>
        <w:pStyle w:val="Heading1"/>
        <w:numPr>
          <w:ilvl w:val="0"/>
          <w:numId w:val="2"/>
        </w:numPr>
        <w:ind w:left="284" w:hanging="142"/>
        <w:rPr>
          <w:rFonts w:ascii="Times New Roman" w:eastAsia="Times New Roman" w:hAnsi="Times New Roman" w:cs="Times New Roman"/>
        </w:rPr>
      </w:pPr>
      <w:bookmarkStart w:id="2" w:name="_Toc118640767"/>
      <w:bookmarkStart w:id="3" w:name="_Toc118838231"/>
      <w:bookmarkStart w:id="4" w:name="_Toc1085071503"/>
      <w:bookmarkStart w:id="5" w:name="_Toc1090650209"/>
      <w:r w:rsidRPr="4ECF97BB">
        <w:rPr>
          <w:rFonts w:ascii="Times New Roman" w:eastAsia="Times New Roman" w:hAnsi="Times New Roman" w:cs="Times New Roman"/>
        </w:rPr>
        <w:lastRenderedPageBreak/>
        <w:t>Introduction</w:t>
      </w:r>
      <w:bookmarkEnd w:id="2"/>
      <w:bookmarkEnd w:id="3"/>
      <w:bookmarkEnd w:id="4"/>
      <w:bookmarkEnd w:id="5"/>
    </w:p>
    <w:p w14:paraId="6086728C" w14:textId="77777777" w:rsidR="00744815" w:rsidRPr="00E21906" w:rsidRDefault="00744815">
      <w:pPr>
        <w:rPr>
          <w:rFonts w:ascii="Times New Roman" w:eastAsia="Times New Roman" w:hAnsi="Times New Roman" w:cs="Times New Roman"/>
        </w:rPr>
      </w:pPr>
    </w:p>
    <w:p w14:paraId="20E55182"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6" w:name="_Toc118640768"/>
      <w:bookmarkStart w:id="7" w:name="_Toc118838232"/>
      <w:bookmarkStart w:id="8" w:name="_Toc1693014146"/>
      <w:bookmarkStart w:id="9" w:name="_Toc775834026"/>
      <w:r w:rsidRPr="4ECF97BB">
        <w:rPr>
          <w:rFonts w:ascii="Times New Roman" w:eastAsia="Times New Roman" w:hAnsi="Times New Roman" w:cs="Times New Roman"/>
        </w:rPr>
        <w:t>Purpose</w:t>
      </w:r>
      <w:bookmarkEnd w:id="6"/>
      <w:bookmarkEnd w:id="7"/>
      <w:bookmarkEnd w:id="8"/>
      <w:bookmarkEnd w:id="9"/>
    </w:p>
    <w:p w14:paraId="6E27C80C" w14:textId="27D03323" w:rsidR="009A32D7" w:rsidRPr="00E21906" w:rsidRDefault="000E7704" w:rsidP="009A32D7">
      <w:pPr>
        <w:spacing w:line="259" w:lineRule="auto"/>
        <w:rPr>
          <w:rFonts w:ascii="Times New Roman" w:eastAsia="Times New Roman" w:hAnsi="Times New Roman" w:cs="Times New Roman"/>
        </w:rPr>
      </w:pPr>
      <w:r w:rsidRPr="4ECF97BB">
        <w:rPr>
          <w:rFonts w:ascii="Times New Roman" w:eastAsia="Times New Roman" w:hAnsi="Times New Roman" w:cs="Times New Roman"/>
        </w:rPr>
        <w:t xml:space="preserve">Our mobile application </w:t>
      </w:r>
      <w:r w:rsidR="009A32D7" w:rsidRPr="4ECF97BB">
        <w:rPr>
          <w:rFonts w:ascii="Times New Roman" w:eastAsia="Times New Roman" w:hAnsi="Times New Roman" w:cs="Times New Roman"/>
        </w:rPr>
        <w:t xml:space="preserve">POI.sg </w:t>
      </w:r>
      <w:r w:rsidR="058ED144" w:rsidRPr="4ECF97BB">
        <w:rPr>
          <w:rFonts w:ascii="Times New Roman" w:eastAsia="Times New Roman" w:hAnsi="Times New Roman" w:cs="Times New Roman"/>
        </w:rPr>
        <w:t>e</w:t>
      </w:r>
      <w:r w:rsidRPr="4ECF97BB">
        <w:rPr>
          <w:rFonts w:ascii="Times New Roman" w:eastAsia="Times New Roman" w:hAnsi="Times New Roman" w:cs="Times New Roman"/>
        </w:rPr>
        <w:t xml:space="preserve">nables </w:t>
      </w:r>
      <w:r w:rsidR="2072BB8E" w:rsidRPr="4ECF97BB">
        <w:rPr>
          <w:rFonts w:ascii="Times New Roman" w:eastAsia="Times New Roman" w:hAnsi="Times New Roman" w:cs="Times New Roman"/>
        </w:rPr>
        <w:t xml:space="preserve">the </w:t>
      </w:r>
      <w:r w:rsidR="00226787" w:rsidRPr="4ECF97BB">
        <w:rPr>
          <w:rFonts w:ascii="Times New Roman" w:eastAsia="Times New Roman" w:hAnsi="Times New Roman" w:cs="Times New Roman"/>
        </w:rPr>
        <w:t>Singapore</w:t>
      </w:r>
      <w:r w:rsidR="2072BB8E" w:rsidRPr="4ECF97BB">
        <w:rPr>
          <w:rFonts w:ascii="Times New Roman" w:eastAsia="Times New Roman" w:hAnsi="Times New Roman" w:cs="Times New Roman"/>
        </w:rPr>
        <w:t xml:space="preserve"> public, especially those </w:t>
      </w:r>
      <w:r w:rsidR="4A4580C1" w:rsidRPr="4ECF97BB">
        <w:rPr>
          <w:rFonts w:ascii="Times New Roman" w:eastAsia="Times New Roman" w:hAnsi="Times New Roman" w:cs="Times New Roman"/>
        </w:rPr>
        <w:t xml:space="preserve">aged </w:t>
      </w:r>
      <w:r w:rsidR="086852BA" w:rsidRPr="4ECF97BB">
        <w:rPr>
          <w:rFonts w:ascii="Times New Roman" w:eastAsia="Times New Roman" w:hAnsi="Times New Roman" w:cs="Times New Roman"/>
        </w:rPr>
        <w:t xml:space="preserve">between </w:t>
      </w:r>
      <w:r w:rsidR="4A4580C1" w:rsidRPr="4ECF97BB">
        <w:rPr>
          <w:rFonts w:ascii="Times New Roman" w:eastAsia="Times New Roman" w:hAnsi="Times New Roman" w:cs="Times New Roman"/>
        </w:rPr>
        <w:t>18-59 who wants to adopt a healthy lifestyle (defined as target users)</w:t>
      </w:r>
      <w:r w:rsidR="55DE7224" w:rsidRPr="4ECF97BB">
        <w:rPr>
          <w:rFonts w:ascii="Times New Roman" w:eastAsia="Times New Roman" w:hAnsi="Times New Roman" w:cs="Times New Roman"/>
        </w:rPr>
        <w:t xml:space="preserve"> to:</w:t>
      </w:r>
    </w:p>
    <w:p w14:paraId="62A2ABEE" w14:textId="0249F07C" w:rsidR="00744815" w:rsidRPr="00E21906" w:rsidRDefault="011FBD81" w:rsidP="008C5D61">
      <w:pPr>
        <w:pStyle w:val="ListParagraph"/>
        <w:numPr>
          <w:ilvl w:val="0"/>
          <w:numId w:val="66"/>
        </w:numPr>
        <w:spacing w:line="259" w:lineRule="auto"/>
        <w:ind w:firstLineChars="0"/>
        <w:rPr>
          <w:rFonts w:ascii="Times New Roman" w:eastAsia="Times New Roman" w:hAnsi="Times New Roman" w:cs="Times New Roman"/>
        </w:rPr>
      </w:pPr>
      <w:r w:rsidRPr="4ECF97BB">
        <w:rPr>
          <w:rFonts w:ascii="Times New Roman" w:eastAsia="Times New Roman" w:hAnsi="Times New Roman" w:cs="Times New Roman"/>
        </w:rPr>
        <w:t>F</w:t>
      </w:r>
      <w:r w:rsidR="00226787" w:rsidRPr="4ECF97BB">
        <w:rPr>
          <w:rFonts w:ascii="Times New Roman" w:eastAsia="Times New Roman" w:hAnsi="Times New Roman" w:cs="Times New Roman"/>
        </w:rPr>
        <w:t xml:space="preserve">ind </w:t>
      </w:r>
      <w:r w:rsidR="6558FB9C" w:rsidRPr="4ECF97BB">
        <w:rPr>
          <w:rFonts w:ascii="Times New Roman" w:eastAsia="Times New Roman" w:hAnsi="Times New Roman" w:cs="Times New Roman"/>
        </w:rPr>
        <w:t>exercising locations</w:t>
      </w:r>
      <w:r w:rsidR="15376153" w:rsidRPr="4ECF97BB">
        <w:rPr>
          <w:rFonts w:ascii="Times New Roman" w:eastAsia="Times New Roman" w:hAnsi="Times New Roman" w:cs="Times New Roman"/>
        </w:rPr>
        <w:t xml:space="preserve"> and restaurants that sell healthy food</w:t>
      </w:r>
      <w:r w:rsidR="46E3449B" w:rsidRPr="4ECF97BB">
        <w:rPr>
          <w:rFonts w:ascii="Times New Roman" w:eastAsia="Times New Roman" w:hAnsi="Times New Roman" w:cs="Times New Roman"/>
        </w:rPr>
        <w:t xml:space="preserve"> in their vicinity based on device’s GPS location. </w:t>
      </w:r>
    </w:p>
    <w:p w14:paraId="2F49AD74" w14:textId="3FB6CB51" w:rsidR="00744815" w:rsidRPr="00E21906" w:rsidRDefault="2181E933" w:rsidP="008C5D61">
      <w:pPr>
        <w:pStyle w:val="ListParagraph"/>
        <w:numPr>
          <w:ilvl w:val="0"/>
          <w:numId w:val="66"/>
        </w:numPr>
        <w:spacing w:line="259" w:lineRule="auto"/>
        <w:ind w:firstLineChars="0"/>
        <w:rPr>
          <w:rFonts w:ascii="Times New Roman" w:eastAsia="Times New Roman" w:hAnsi="Times New Roman" w:cs="Times New Roman"/>
        </w:rPr>
      </w:pPr>
      <w:r w:rsidRPr="4ECF97BB">
        <w:rPr>
          <w:rFonts w:ascii="Times New Roman" w:eastAsia="Times New Roman" w:hAnsi="Times New Roman" w:cs="Times New Roman"/>
        </w:rPr>
        <w:t>S</w:t>
      </w:r>
      <w:r w:rsidR="1CAF9BB5" w:rsidRPr="4ECF97BB">
        <w:rPr>
          <w:rFonts w:ascii="Times New Roman" w:eastAsia="Times New Roman" w:hAnsi="Times New Roman" w:cs="Times New Roman"/>
        </w:rPr>
        <w:t xml:space="preserve">hare and view others’ </w:t>
      </w:r>
      <w:r w:rsidR="7A946C31" w:rsidRPr="4ECF97BB">
        <w:rPr>
          <w:rFonts w:ascii="Times New Roman" w:eastAsia="Times New Roman" w:hAnsi="Times New Roman" w:cs="Times New Roman"/>
        </w:rPr>
        <w:t>comment</w:t>
      </w:r>
      <w:r w:rsidR="23F61433" w:rsidRPr="4ECF97BB">
        <w:rPr>
          <w:rFonts w:ascii="Times New Roman" w:eastAsia="Times New Roman" w:hAnsi="Times New Roman" w:cs="Times New Roman"/>
        </w:rPr>
        <w:t>s</w:t>
      </w:r>
      <w:r w:rsidR="7A946C31" w:rsidRPr="4ECF97BB">
        <w:rPr>
          <w:rFonts w:ascii="Times New Roman" w:eastAsia="Times New Roman" w:hAnsi="Times New Roman" w:cs="Times New Roman"/>
        </w:rPr>
        <w:t xml:space="preserve"> </w:t>
      </w:r>
      <w:r w:rsidR="2D0A51C7" w:rsidRPr="4ECF97BB">
        <w:rPr>
          <w:rFonts w:ascii="Times New Roman" w:eastAsia="Times New Roman" w:hAnsi="Times New Roman" w:cs="Times New Roman"/>
        </w:rPr>
        <w:t>and</w:t>
      </w:r>
      <w:r w:rsidR="7A946C31" w:rsidRPr="4ECF97BB">
        <w:rPr>
          <w:rFonts w:ascii="Times New Roman" w:eastAsia="Times New Roman" w:hAnsi="Times New Roman" w:cs="Times New Roman"/>
        </w:rPr>
        <w:t xml:space="preserve"> rat</w:t>
      </w:r>
      <w:r w:rsidR="0833CD54" w:rsidRPr="4ECF97BB">
        <w:rPr>
          <w:rFonts w:ascii="Times New Roman" w:eastAsia="Times New Roman" w:hAnsi="Times New Roman" w:cs="Times New Roman"/>
        </w:rPr>
        <w:t xml:space="preserve">ings on </w:t>
      </w:r>
      <w:r w:rsidR="7A946C31" w:rsidRPr="4ECF97BB">
        <w:rPr>
          <w:rFonts w:ascii="Times New Roman" w:eastAsia="Times New Roman" w:hAnsi="Times New Roman" w:cs="Times New Roman"/>
        </w:rPr>
        <w:t>different exercising locations</w:t>
      </w:r>
      <w:r w:rsidR="33A561DD" w:rsidRPr="4ECF97BB">
        <w:rPr>
          <w:rFonts w:ascii="Times New Roman" w:eastAsia="Times New Roman" w:hAnsi="Times New Roman" w:cs="Times New Roman"/>
        </w:rPr>
        <w:t>/restaurants</w:t>
      </w:r>
      <w:r w:rsidR="2111E2B0" w:rsidRPr="4ECF97BB">
        <w:rPr>
          <w:rFonts w:ascii="Times New Roman" w:eastAsia="Times New Roman" w:hAnsi="Times New Roman" w:cs="Times New Roman"/>
        </w:rPr>
        <w:t>, and</w:t>
      </w:r>
      <w:r w:rsidR="7A946C31" w:rsidRPr="4ECF97BB">
        <w:rPr>
          <w:rFonts w:ascii="Times New Roman" w:eastAsia="Times New Roman" w:hAnsi="Times New Roman" w:cs="Times New Roman"/>
        </w:rPr>
        <w:t xml:space="preserve"> make</w:t>
      </w:r>
      <w:r w:rsidR="4C4769EF" w:rsidRPr="4ECF97BB">
        <w:rPr>
          <w:rFonts w:ascii="Times New Roman" w:eastAsia="Times New Roman" w:hAnsi="Times New Roman" w:cs="Times New Roman"/>
        </w:rPr>
        <w:t xml:space="preserve"> informed </w:t>
      </w:r>
      <w:r w:rsidR="7A946C31" w:rsidRPr="4ECF97BB">
        <w:rPr>
          <w:rFonts w:ascii="Times New Roman" w:eastAsia="Times New Roman" w:hAnsi="Times New Roman" w:cs="Times New Roman"/>
        </w:rPr>
        <w:t>decisions based on</w:t>
      </w:r>
      <w:r w:rsidR="3B8ABF58" w:rsidRPr="4ECF97BB">
        <w:rPr>
          <w:rFonts w:ascii="Times New Roman" w:eastAsia="Times New Roman" w:hAnsi="Times New Roman" w:cs="Times New Roman"/>
        </w:rPr>
        <w:t xml:space="preserve"> distance</w:t>
      </w:r>
      <w:r w:rsidR="37EDB9A7" w:rsidRPr="4ECF97BB">
        <w:rPr>
          <w:rFonts w:ascii="Times New Roman" w:eastAsia="Times New Roman" w:hAnsi="Times New Roman" w:cs="Times New Roman"/>
        </w:rPr>
        <w:t xml:space="preserve"> and others’ reviews </w:t>
      </w:r>
    </w:p>
    <w:p w14:paraId="38900E3D" w14:textId="77777777" w:rsidR="00744815" w:rsidRPr="00E21906" w:rsidRDefault="00744815">
      <w:pPr>
        <w:rPr>
          <w:rFonts w:ascii="Times New Roman" w:eastAsia="Times New Roman" w:hAnsi="Times New Roman" w:cs="Times New Roman"/>
        </w:rPr>
      </w:pPr>
    </w:p>
    <w:p w14:paraId="097EFE80"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10" w:name="_Toc118640769"/>
      <w:bookmarkStart w:id="11" w:name="_Toc118838233"/>
      <w:bookmarkStart w:id="12" w:name="_Toc1991200139"/>
      <w:bookmarkStart w:id="13" w:name="_Toc1651569775"/>
      <w:r w:rsidRPr="4ECF97BB">
        <w:rPr>
          <w:rFonts w:ascii="Times New Roman" w:eastAsia="Times New Roman" w:hAnsi="Times New Roman" w:cs="Times New Roman"/>
        </w:rPr>
        <w:t>Document Conventions</w:t>
      </w:r>
      <w:bookmarkEnd w:id="10"/>
      <w:bookmarkEnd w:id="11"/>
      <w:bookmarkEnd w:id="12"/>
      <w:bookmarkEnd w:id="13"/>
    </w:p>
    <w:p w14:paraId="67F61AC9" w14:textId="77777777" w:rsidR="00744815" w:rsidRPr="00E2190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2340"/>
        <w:gridCol w:w="2340"/>
        <w:gridCol w:w="2340"/>
      </w:tblGrid>
      <w:tr w:rsidR="00744815" w14:paraId="41388FEB" w14:textId="77777777" w:rsidTr="47435F3F">
        <w:tc>
          <w:tcPr>
            <w:tcW w:w="2340" w:type="dxa"/>
            <w:shd w:val="clear" w:color="auto" w:fill="auto"/>
            <w:tcMar>
              <w:top w:w="100" w:type="dxa"/>
              <w:left w:w="100" w:type="dxa"/>
              <w:bottom w:w="100" w:type="dxa"/>
              <w:right w:w="100" w:type="dxa"/>
            </w:tcMar>
          </w:tcPr>
          <w:p w14:paraId="676E8A40"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Conventions</w:t>
            </w:r>
          </w:p>
        </w:tc>
        <w:tc>
          <w:tcPr>
            <w:tcW w:w="2340" w:type="dxa"/>
            <w:shd w:val="clear" w:color="auto" w:fill="auto"/>
            <w:tcMar>
              <w:top w:w="100" w:type="dxa"/>
              <w:left w:w="100" w:type="dxa"/>
              <w:bottom w:w="100" w:type="dxa"/>
              <w:right w:w="100" w:type="dxa"/>
            </w:tcMar>
          </w:tcPr>
          <w:p w14:paraId="16BAB569"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Font Size</w:t>
            </w:r>
          </w:p>
        </w:tc>
        <w:tc>
          <w:tcPr>
            <w:tcW w:w="2340" w:type="dxa"/>
            <w:shd w:val="clear" w:color="auto" w:fill="auto"/>
            <w:tcMar>
              <w:top w:w="100" w:type="dxa"/>
              <w:left w:w="100" w:type="dxa"/>
              <w:bottom w:w="100" w:type="dxa"/>
              <w:right w:w="100" w:type="dxa"/>
            </w:tcMar>
          </w:tcPr>
          <w:p w14:paraId="13CE2FCD"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Font Type</w:t>
            </w:r>
          </w:p>
        </w:tc>
        <w:tc>
          <w:tcPr>
            <w:tcW w:w="2340" w:type="dxa"/>
            <w:shd w:val="clear" w:color="auto" w:fill="auto"/>
            <w:tcMar>
              <w:top w:w="100" w:type="dxa"/>
              <w:left w:w="100" w:type="dxa"/>
              <w:bottom w:w="100" w:type="dxa"/>
              <w:right w:w="100" w:type="dxa"/>
            </w:tcMar>
          </w:tcPr>
          <w:p w14:paraId="680C76DB"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Font Style</w:t>
            </w:r>
          </w:p>
        </w:tc>
      </w:tr>
      <w:tr w:rsidR="00744815" w14:paraId="27AECD72" w14:textId="77777777" w:rsidTr="47435F3F">
        <w:tc>
          <w:tcPr>
            <w:tcW w:w="2340" w:type="dxa"/>
            <w:shd w:val="clear" w:color="auto" w:fill="auto"/>
            <w:tcMar>
              <w:top w:w="100" w:type="dxa"/>
              <w:left w:w="100" w:type="dxa"/>
              <w:bottom w:w="100" w:type="dxa"/>
              <w:right w:w="100" w:type="dxa"/>
            </w:tcMar>
          </w:tcPr>
          <w:p w14:paraId="31F5F47A"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Headings</w:t>
            </w:r>
          </w:p>
        </w:tc>
        <w:tc>
          <w:tcPr>
            <w:tcW w:w="2340" w:type="dxa"/>
            <w:shd w:val="clear" w:color="auto" w:fill="auto"/>
            <w:tcMar>
              <w:top w:w="100" w:type="dxa"/>
              <w:left w:w="100" w:type="dxa"/>
              <w:bottom w:w="100" w:type="dxa"/>
              <w:right w:w="100" w:type="dxa"/>
            </w:tcMar>
          </w:tcPr>
          <w:p w14:paraId="43B0B873"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18</w:t>
            </w:r>
          </w:p>
        </w:tc>
        <w:tc>
          <w:tcPr>
            <w:tcW w:w="2340" w:type="dxa"/>
            <w:shd w:val="clear" w:color="auto" w:fill="auto"/>
            <w:tcMar>
              <w:top w:w="100" w:type="dxa"/>
              <w:left w:w="100" w:type="dxa"/>
              <w:bottom w:w="100" w:type="dxa"/>
              <w:right w:w="100" w:type="dxa"/>
            </w:tcMar>
          </w:tcPr>
          <w:p w14:paraId="6DA0DC3B" w14:textId="23FE62B6"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Times</w:t>
            </w:r>
            <w:r w:rsidR="00A41726" w:rsidRPr="4ECF97BB">
              <w:rPr>
                <w:rFonts w:ascii="Times New Roman" w:eastAsia="Times New Roman" w:hAnsi="Times New Roman" w:cs="Times New Roman"/>
              </w:rPr>
              <w:t xml:space="preserve"> N</w:t>
            </w:r>
            <w:r w:rsidR="00A41726" w:rsidRPr="4ECF97BB">
              <w:rPr>
                <w:rFonts w:ascii="Times New Roman" w:eastAsia="Times New Roman" w:hAnsi="Times New Roman" w:cs="Times New Roman" w:hint="eastAsia"/>
                <w:lang w:eastAsia="zh-CN"/>
              </w:rPr>
              <w:t>e</w:t>
            </w:r>
            <w:r w:rsidR="00A41726" w:rsidRPr="4ECF97BB">
              <w:rPr>
                <w:rFonts w:ascii="Times New Roman" w:eastAsia="Times New Roman" w:hAnsi="Times New Roman" w:cs="Times New Roman"/>
                <w:lang w:eastAsia="zh-CN"/>
              </w:rPr>
              <w:t>w Roman</w:t>
            </w:r>
          </w:p>
        </w:tc>
        <w:tc>
          <w:tcPr>
            <w:tcW w:w="2340" w:type="dxa"/>
            <w:shd w:val="clear" w:color="auto" w:fill="auto"/>
            <w:tcMar>
              <w:top w:w="100" w:type="dxa"/>
              <w:left w:w="100" w:type="dxa"/>
              <w:bottom w:w="100" w:type="dxa"/>
              <w:right w:w="100" w:type="dxa"/>
            </w:tcMar>
          </w:tcPr>
          <w:p w14:paraId="4F2DB613"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Bold</w:t>
            </w:r>
          </w:p>
        </w:tc>
      </w:tr>
      <w:tr w:rsidR="00744815" w14:paraId="1755A6EA" w14:textId="77777777" w:rsidTr="47435F3F">
        <w:tc>
          <w:tcPr>
            <w:tcW w:w="2340" w:type="dxa"/>
            <w:shd w:val="clear" w:color="auto" w:fill="auto"/>
            <w:tcMar>
              <w:top w:w="100" w:type="dxa"/>
              <w:left w:w="100" w:type="dxa"/>
              <w:bottom w:w="100" w:type="dxa"/>
              <w:right w:w="100" w:type="dxa"/>
            </w:tcMar>
          </w:tcPr>
          <w:p w14:paraId="780C6062"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Sub-Headings (H2)</w:t>
            </w:r>
          </w:p>
        </w:tc>
        <w:tc>
          <w:tcPr>
            <w:tcW w:w="2340" w:type="dxa"/>
            <w:shd w:val="clear" w:color="auto" w:fill="auto"/>
            <w:tcMar>
              <w:top w:w="100" w:type="dxa"/>
              <w:left w:w="100" w:type="dxa"/>
              <w:bottom w:w="100" w:type="dxa"/>
              <w:right w:w="100" w:type="dxa"/>
            </w:tcMar>
          </w:tcPr>
          <w:p w14:paraId="0DDA84DE"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14</w:t>
            </w:r>
          </w:p>
        </w:tc>
        <w:tc>
          <w:tcPr>
            <w:tcW w:w="2340" w:type="dxa"/>
            <w:shd w:val="clear" w:color="auto" w:fill="auto"/>
            <w:tcMar>
              <w:top w:w="100" w:type="dxa"/>
              <w:left w:w="100" w:type="dxa"/>
              <w:bottom w:w="100" w:type="dxa"/>
              <w:right w:w="100" w:type="dxa"/>
            </w:tcMar>
          </w:tcPr>
          <w:p w14:paraId="1327F678" w14:textId="0FDE3A7C" w:rsidR="00744815" w:rsidRPr="00E21906" w:rsidRDefault="00A41726">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Times N</w:t>
            </w:r>
            <w:r w:rsidRPr="4ECF97BB">
              <w:rPr>
                <w:rFonts w:ascii="Times New Roman" w:eastAsia="Times New Roman" w:hAnsi="Times New Roman" w:cs="Times New Roman" w:hint="eastAsia"/>
                <w:lang w:eastAsia="zh-CN"/>
              </w:rPr>
              <w:t>e</w:t>
            </w:r>
            <w:r w:rsidRPr="4ECF97BB">
              <w:rPr>
                <w:rFonts w:ascii="Times New Roman" w:eastAsia="Times New Roman" w:hAnsi="Times New Roman" w:cs="Times New Roman"/>
                <w:lang w:eastAsia="zh-CN"/>
              </w:rPr>
              <w:t>w Roman</w:t>
            </w:r>
          </w:p>
        </w:tc>
        <w:tc>
          <w:tcPr>
            <w:tcW w:w="2340" w:type="dxa"/>
            <w:shd w:val="clear" w:color="auto" w:fill="auto"/>
            <w:tcMar>
              <w:top w:w="100" w:type="dxa"/>
              <w:left w:w="100" w:type="dxa"/>
              <w:bottom w:w="100" w:type="dxa"/>
              <w:right w:w="100" w:type="dxa"/>
            </w:tcMar>
          </w:tcPr>
          <w:p w14:paraId="7F270772"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Bold</w:t>
            </w:r>
          </w:p>
        </w:tc>
      </w:tr>
      <w:tr w:rsidR="00744815" w14:paraId="6B2B5ABB" w14:textId="77777777" w:rsidTr="47435F3F">
        <w:tc>
          <w:tcPr>
            <w:tcW w:w="2340" w:type="dxa"/>
            <w:shd w:val="clear" w:color="auto" w:fill="auto"/>
            <w:tcMar>
              <w:top w:w="100" w:type="dxa"/>
              <w:left w:w="100" w:type="dxa"/>
              <w:bottom w:w="100" w:type="dxa"/>
              <w:right w:w="100" w:type="dxa"/>
            </w:tcMar>
          </w:tcPr>
          <w:p w14:paraId="4BF11448"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Sub-Headings (H3)</w:t>
            </w:r>
          </w:p>
        </w:tc>
        <w:tc>
          <w:tcPr>
            <w:tcW w:w="2340" w:type="dxa"/>
            <w:shd w:val="clear" w:color="auto" w:fill="auto"/>
            <w:tcMar>
              <w:top w:w="100" w:type="dxa"/>
              <w:left w:w="100" w:type="dxa"/>
              <w:bottom w:w="100" w:type="dxa"/>
              <w:right w:w="100" w:type="dxa"/>
            </w:tcMar>
          </w:tcPr>
          <w:p w14:paraId="7AA3ED9D"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11</w:t>
            </w:r>
          </w:p>
        </w:tc>
        <w:tc>
          <w:tcPr>
            <w:tcW w:w="2340" w:type="dxa"/>
            <w:shd w:val="clear" w:color="auto" w:fill="auto"/>
            <w:tcMar>
              <w:top w:w="100" w:type="dxa"/>
              <w:left w:w="100" w:type="dxa"/>
              <w:bottom w:w="100" w:type="dxa"/>
              <w:right w:w="100" w:type="dxa"/>
            </w:tcMar>
          </w:tcPr>
          <w:p w14:paraId="7DDF899B" w14:textId="04901608" w:rsidR="00744815" w:rsidRPr="00E21906" w:rsidRDefault="00A41726">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Times N</w:t>
            </w:r>
            <w:r w:rsidRPr="4ECF97BB">
              <w:rPr>
                <w:rFonts w:ascii="Times New Roman" w:eastAsia="Times New Roman" w:hAnsi="Times New Roman" w:cs="Times New Roman" w:hint="eastAsia"/>
                <w:lang w:eastAsia="zh-CN"/>
              </w:rPr>
              <w:t>e</w:t>
            </w:r>
            <w:r w:rsidRPr="4ECF97BB">
              <w:rPr>
                <w:rFonts w:ascii="Times New Roman" w:eastAsia="Times New Roman" w:hAnsi="Times New Roman" w:cs="Times New Roman"/>
                <w:lang w:eastAsia="zh-CN"/>
              </w:rPr>
              <w:t>w Roman</w:t>
            </w:r>
          </w:p>
        </w:tc>
        <w:tc>
          <w:tcPr>
            <w:tcW w:w="2340" w:type="dxa"/>
            <w:shd w:val="clear" w:color="auto" w:fill="auto"/>
            <w:tcMar>
              <w:top w:w="100" w:type="dxa"/>
              <w:left w:w="100" w:type="dxa"/>
              <w:bottom w:w="100" w:type="dxa"/>
              <w:right w:w="100" w:type="dxa"/>
            </w:tcMar>
          </w:tcPr>
          <w:p w14:paraId="03AEFCF8"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Italic</w:t>
            </w:r>
          </w:p>
        </w:tc>
      </w:tr>
      <w:tr w:rsidR="00744815" w14:paraId="387E9396" w14:textId="77777777" w:rsidTr="47435F3F">
        <w:tc>
          <w:tcPr>
            <w:tcW w:w="2340" w:type="dxa"/>
            <w:shd w:val="clear" w:color="auto" w:fill="auto"/>
            <w:tcMar>
              <w:top w:w="100" w:type="dxa"/>
              <w:left w:w="100" w:type="dxa"/>
              <w:bottom w:w="100" w:type="dxa"/>
              <w:right w:w="100" w:type="dxa"/>
            </w:tcMar>
          </w:tcPr>
          <w:p w14:paraId="7944B150"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Normal Text</w:t>
            </w:r>
          </w:p>
        </w:tc>
        <w:tc>
          <w:tcPr>
            <w:tcW w:w="2340" w:type="dxa"/>
            <w:shd w:val="clear" w:color="auto" w:fill="auto"/>
            <w:tcMar>
              <w:top w:w="100" w:type="dxa"/>
              <w:left w:w="100" w:type="dxa"/>
              <w:bottom w:w="100" w:type="dxa"/>
              <w:right w:w="100" w:type="dxa"/>
            </w:tcMar>
          </w:tcPr>
          <w:p w14:paraId="5B535427"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11</w:t>
            </w:r>
          </w:p>
        </w:tc>
        <w:tc>
          <w:tcPr>
            <w:tcW w:w="2340" w:type="dxa"/>
            <w:shd w:val="clear" w:color="auto" w:fill="auto"/>
            <w:tcMar>
              <w:top w:w="100" w:type="dxa"/>
              <w:left w:w="100" w:type="dxa"/>
              <w:bottom w:w="100" w:type="dxa"/>
              <w:right w:w="100" w:type="dxa"/>
            </w:tcMar>
          </w:tcPr>
          <w:p w14:paraId="26D05361" w14:textId="1C77A21B" w:rsidR="00744815" w:rsidRPr="00E21906" w:rsidRDefault="00A41726">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Times N</w:t>
            </w:r>
            <w:r w:rsidRPr="4ECF97BB">
              <w:rPr>
                <w:rFonts w:ascii="Times New Roman" w:eastAsia="Times New Roman" w:hAnsi="Times New Roman" w:cs="Times New Roman" w:hint="eastAsia"/>
                <w:lang w:eastAsia="zh-CN"/>
              </w:rPr>
              <w:t>e</w:t>
            </w:r>
            <w:r w:rsidRPr="4ECF97BB">
              <w:rPr>
                <w:rFonts w:ascii="Times New Roman" w:eastAsia="Times New Roman" w:hAnsi="Times New Roman" w:cs="Times New Roman"/>
                <w:lang w:eastAsia="zh-CN"/>
              </w:rPr>
              <w:t>w Roman</w:t>
            </w:r>
          </w:p>
        </w:tc>
        <w:tc>
          <w:tcPr>
            <w:tcW w:w="2340" w:type="dxa"/>
            <w:shd w:val="clear" w:color="auto" w:fill="auto"/>
            <w:tcMar>
              <w:top w:w="100" w:type="dxa"/>
              <w:left w:w="100" w:type="dxa"/>
              <w:bottom w:w="100" w:type="dxa"/>
              <w:right w:w="100" w:type="dxa"/>
            </w:tcMar>
          </w:tcPr>
          <w:p w14:paraId="211B89B4"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None</w:t>
            </w:r>
          </w:p>
        </w:tc>
      </w:tr>
      <w:tr w:rsidR="00744815" w14:paraId="7AF66D50" w14:textId="77777777" w:rsidTr="47435F3F">
        <w:tc>
          <w:tcPr>
            <w:tcW w:w="2340" w:type="dxa"/>
            <w:shd w:val="clear" w:color="auto" w:fill="auto"/>
            <w:tcMar>
              <w:top w:w="100" w:type="dxa"/>
              <w:left w:w="100" w:type="dxa"/>
              <w:bottom w:w="100" w:type="dxa"/>
              <w:right w:w="100" w:type="dxa"/>
            </w:tcMar>
          </w:tcPr>
          <w:p w14:paraId="6AF0A91F"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Important Terms</w:t>
            </w:r>
          </w:p>
        </w:tc>
        <w:tc>
          <w:tcPr>
            <w:tcW w:w="2340" w:type="dxa"/>
            <w:shd w:val="clear" w:color="auto" w:fill="auto"/>
            <w:tcMar>
              <w:top w:w="100" w:type="dxa"/>
              <w:left w:w="100" w:type="dxa"/>
              <w:bottom w:w="100" w:type="dxa"/>
              <w:right w:w="100" w:type="dxa"/>
            </w:tcMar>
          </w:tcPr>
          <w:p w14:paraId="2D94FCFA"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11</w:t>
            </w:r>
          </w:p>
        </w:tc>
        <w:tc>
          <w:tcPr>
            <w:tcW w:w="2340" w:type="dxa"/>
            <w:shd w:val="clear" w:color="auto" w:fill="auto"/>
            <w:tcMar>
              <w:top w:w="100" w:type="dxa"/>
              <w:left w:w="100" w:type="dxa"/>
              <w:bottom w:w="100" w:type="dxa"/>
              <w:right w:w="100" w:type="dxa"/>
            </w:tcMar>
          </w:tcPr>
          <w:p w14:paraId="47B9E041" w14:textId="5035EDE7" w:rsidR="00744815" w:rsidRPr="00E21906" w:rsidRDefault="00A41726">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Times N</w:t>
            </w:r>
            <w:r w:rsidRPr="4ECF97BB">
              <w:rPr>
                <w:rFonts w:ascii="Times New Roman" w:eastAsia="Times New Roman" w:hAnsi="Times New Roman" w:cs="Times New Roman" w:hint="eastAsia"/>
                <w:lang w:eastAsia="zh-CN"/>
              </w:rPr>
              <w:t>e</w:t>
            </w:r>
            <w:r w:rsidRPr="4ECF97BB">
              <w:rPr>
                <w:rFonts w:ascii="Times New Roman" w:eastAsia="Times New Roman" w:hAnsi="Times New Roman" w:cs="Times New Roman"/>
                <w:lang w:eastAsia="zh-CN"/>
              </w:rPr>
              <w:t>w Roman</w:t>
            </w:r>
          </w:p>
        </w:tc>
        <w:tc>
          <w:tcPr>
            <w:tcW w:w="2340" w:type="dxa"/>
            <w:shd w:val="clear" w:color="auto" w:fill="auto"/>
            <w:tcMar>
              <w:top w:w="100" w:type="dxa"/>
              <w:left w:w="100" w:type="dxa"/>
              <w:bottom w:w="100" w:type="dxa"/>
              <w:right w:w="100" w:type="dxa"/>
            </w:tcMar>
          </w:tcPr>
          <w:p w14:paraId="40DD0ADC" w14:textId="77777777" w:rsidR="00744815" w:rsidRPr="00E21906" w:rsidRDefault="000E7704">
            <w:pPr>
              <w:widowControl w:val="0"/>
              <w:pBdr>
                <w:top w:val="nil"/>
                <w:left w:val="nil"/>
                <w:bottom w:val="nil"/>
                <w:right w:val="nil"/>
                <w:between w:val="nil"/>
              </w:pBdr>
              <w:rPr>
                <w:rFonts w:ascii="Times New Roman" w:eastAsia="Times New Roman" w:hAnsi="Times New Roman" w:cs="Times New Roman"/>
              </w:rPr>
            </w:pPr>
            <w:r w:rsidRPr="4ECF97BB">
              <w:rPr>
                <w:rFonts w:ascii="Times New Roman" w:eastAsia="Times New Roman" w:hAnsi="Times New Roman" w:cs="Times New Roman"/>
              </w:rPr>
              <w:t>Bold</w:t>
            </w:r>
          </w:p>
        </w:tc>
      </w:tr>
    </w:tbl>
    <w:p w14:paraId="5ACC9CA2" w14:textId="77777777" w:rsidR="00744815" w:rsidRPr="00E21906" w:rsidRDefault="00744815">
      <w:pPr>
        <w:rPr>
          <w:rFonts w:ascii="Times New Roman" w:eastAsia="Times New Roman" w:hAnsi="Times New Roman" w:cs="Times New Roman"/>
        </w:rPr>
      </w:pPr>
    </w:p>
    <w:p w14:paraId="76A1D561" w14:textId="7944534D" w:rsidR="00744815" w:rsidRPr="00E21906" w:rsidRDefault="62C9A1FD" w:rsidP="51B2230F">
      <w:pPr>
        <w:pStyle w:val="Heading2"/>
        <w:ind w:left="120"/>
        <w:rPr>
          <w:rFonts w:ascii="Times New Roman" w:eastAsia="Times New Roman" w:hAnsi="Times New Roman" w:cs="Times New Roman"/>
        </w:rPr>
      </w:pPr>
      <w:bookmarkStart w:id="14" w:name="_Toc118640770"/>
      <w:bookmarkStart w:id="15" w:name="_Toc118838234"/>
      <w:bookmarkStart w:id="16" w:name="_Toc1438086175"/>
      <w:bookmarkStart w:id="17" w:name="_Toc336764248"/>
      <w:r w:rsidRPr="4ECF97BB">
        <w:rPr>
          <w:rFonts w:ascii="Times New Roman" w:eastAsia="Times New Roman" w:hAnsi="Times New Roman" w:cs="Times New Roman"/>
        </w:rPr>
        <w:t xml:space="preserve">1.3.  </w:t>
      </w:r>
      <w:r w:rsidR="7477DD94" w:rsidRPr="4ECF97BB">
        <w:rPr>
          <w:rFonts w:ascii="Times New Roman" w:eastAsia="Times New Roman" w:hAnsi="Times New Roman" w:cs="Times New Roman"/>
        </w:rPr>
        <w:t>Users and Stakeholders</w:t>
      </w:r>
      <w:bookmarkEnd w:id="14"/>
      <w:bookmarkEnd w:id="15"/>
      <w:bookmarkEnd w:id="16"/>
      <w:bookmarkEnd w:id="17"/>
    </w:p>
    <w:p w14:paraId="3BC11FD6" w14:textId="4EF57C86" w:rsidR="00744815" w:rsidRPr="00E21906" w:rsidRDefault="239E1C05" w:rsidP="1478EE0F">
      <w:pPr>
        <w:rPr>
          <w:rFonts w:ascii="Times New Roman" w:eastAsia="Times New Roman" w:hAnsi="Times New Roman" w:cs="Times New Roman"/>
        </w:rPr>
      </w:pPr>
      <w:r w:rsidRPr="4ECF97BB">
        <w:rPr>
          <w:rFonts w:ascii="Times New Roman" w:eastAsia="Times New Roman" w:hAnsi="Times New Roman" w:cs="Times New Roman"/>
        </w:rPr>
        <w:t xml:space="preserve">The stakeholders of this project consist of restaurants, sports venues, Android mobile users and </w:t>
      </w:r>
      <w:r w:rsidR="00B7689B" w:rsidRPr="4ECF97BB">
        <w:rPr>
          <w:rFonts w:ascii="Times New Roman" w:eastAsia="Times New Roman" w:hAnsi="Times New Roman" w:cs="Times New Roman"/>
        </w:rPr>
        <w:t>the POI.sg software team</w:t>
      </w:r>
      <w:r w:rsidRPr="4ECF97BB">
        <w:rPr>
          <w:rFonts w:ascii="Times New Roman" w:eastAsia="Times New Roman" w:hAnsi="Times New Roman" w:cs="Times New Roman"/>
        </w:rPr>
        <w:t>. The i</w:t>
      </w:r>
      <w:r w:rsidR="6062984E" w:rsidRPr="4ECF97BB">
        <w:rPr>
          <w:rFonts w:ascii="Times New Roman" w:eastAsia="Times New Roman" w:hAnsi="Times New Roman" w:cs="Times New Roman"/>
        </w:rPr>
        <w:t xml:space="preserve">nformation about restaurants and sports venues will be collected through the dataset retrieved by Data.gov.sg. </w:t>
      </w:r>
      <w:r w:rsidR="4396D4AC" w:rsidRPr="4ECF97BB">
        <w:rPr>
          <w:rFonts w:ascii="Times New Roman" w:eastAsia="Times New Roman" w:hAnsi="Times New Roman" w:cs="Times New Roman"/>
        </w:rPr>
        <w:t xml:space="preserve">Android mobile users will utilize the application to search for restaurants that sell healthy food </w:t>
      </w:r>
      <w:r w:rsidR="237EE00E" w:rsidRPr="4ECF97BB">
        <w:rPr>
          <w:rFonts w:ascii="Times New Roman" w:eastAsia="Times New Roman" w:hAnsi="Times New Roman" w:cs="Times New Roman"/>
        </w:rPr>
        <w:t>or</w:t>
      </w:r>
      <w:r w:rsidR="4396D4AC" w:rsidRPr="4ECF97BB">
        <w:rPr>
          <w:rFonts w:ascii="Times New Roman" w:eastAsia="Times New Roman" w:hAnsi="Times New Roman" w:cs="Times New Roman"/>
        </w:rPr>
        <w:t xml:space="preserve"> </w:t>
      </w:r>
      <w:r w:rsidR="40FEFA9F" w:rsidRPr="4ECF97BB">
        <w:rPr>
          <w:rFonts w:ascii="Times New Roman" w:eastAsia="Times New Roman" w:hAnsi="Times New Roman" w:cs="Times New Roman"/>
        </w:rPr>
        <w:t xml:space="preserve">various </w:t>
      </w:r>
      <w:r w:rsidR="4396D4AC" w:rsidRPr="4ECF97BB">
        <w:rPr>
          <w:rFonts w:ascii="Times New Roman" w:eastAsia="Times New Roman" w:hAnsi="Times New Roman" w:cs="Times New Roman"/>
        </w:rPr>
        <w:t>sports venues</w:t>
      </w:r>
      <w:r w:rsidR="3A0C3B98" w:rsidRPr="4ECF97BB">
        <w:rPr>
          <w:rFonts w:ascii="Times New Roman" w:eastAsia="Times New Roman" w:hAnsi="Times New Roman" w:cs="Times New Roman"/>
        </w:rPr>
        <w:t xml:space="preserve"> </w:t>
      </w:r>
      <w:r w:rsidR="37B7C19F" w:rsidRPr="4ECF97BB">
        <w:rPr>
          <w:rFonts w:ascii="Times New Roman" w:eastAsia="Times New Roman" w:hAnsi="Times New Roman" w:cs="Times New Roman"/>
        </w:rPr>
        <w:t xml:space="preserve">in their vicinity </w:t>
      </w:r>
      <w:r w:rsidR="3A0C3B98" w:rsidRPr="4ECF97BB">
        <w:rPr>
          <w:rFonts w:ascii="Times New Roman" w:eastAsia="Times New Roman" w:hAnsi="Times New Roman" w:cs="Times New Roman"/>
        </w:rPr>
        <w:t>or</w:t>
      </w:r>
      <w:r w:rsidR="5E1CDB7A" w:rsidRPr="4ECF97BB">
        <w:rPr>
          <w:rFonts w:ascii="Times New Roman" w:eastAsia="Times New Roman" w:hAnsi="Times New Roman" w:cs="Times New Roman"/>
        </w:rPr>
        <w:t xml:space="preserve"> specific</w:t>
      </w:r>
      <w:r w:rsidR="15453618" w:rsidRPr="4ECF97BB">
        <w:rPr>
          <w:rFonts w:ascii="Times New Roman" w:eastAsia="Times New Roman" w:hAnsi="Times New Roman" w:cs="Times New Roman"/>
        </w:rPr>
        <w:t xml:space="preserve"> </w:t>
      </w:r>
      <w:r w:rsidR="3A0C3B98" w:rsidRPr="4ECF97BB">
        <w:rPr>
          <w:rFonts w:ascii="Times New Roman" w:eastAsia="Times New Roman" w:hAnsi="Times New Roman" w:cs="Times New Roman"/>
        </w:rPr>
        <w:t>location</w:t>
      </w:r>
      <w:r w:rsidR="0A5A80B3" w:rsidRPr="4ECF97BB">
        <w:rPr>
          <w:rFonts w:ascii="Times New Roman" w:eastAsia="Times New Roman" w:hAnsi="Times New Roman" w:cs="Times New Roman"/>
        </w:rPr>
        <w:t>s</w:t>
      </w:r>
      <w:r w:rsidR="3A0C3B98" w:rsidRPr="4ECF97BB">
        <w:rPr>
          <w:rFonts w:ascii="Times New Roman" w:eastAsia="Times New Roman" w:hAnsi="Times New Roman" w:cs="Times New Roman"/>
        </w:rPr>
        <w:t xml:space="preserve"> of interest. </w:t>
      </w:r>
      <w:r w:rsidR="6CD1A896" w:rsidRPr="4ECF97BB">
        <w:rPr>
          <w:rFonts w:ascii="Times New Roman" w:eastAsia="Times New Roman" w:hAnsi="Times New Roman" w:cs="Times New Roman"/>
        </w:rPr>
        <w:t>In addition, users will be able to share</w:t>
      </w:r>
      <w:r w:rsidR="1CD4DF7D" w:rsidRPr="4ECF97BB">
        <w:rPr>
          <w:rFonts w:ascii="Times New Roman" w:eastAsia="Times New Roman" w:hAnsi="Times New Roman" w:cs="Times New Roman"/>
        </w:rPr>
        <w:t xml:space="preserve"> and view</w:t>
      </w:r>
      <w:r w:rsidR="6CD1A896" w:rsidRPr="4ECF97BB">
        <w:rPr>
          <w:rFonts w:ascii="Times New Roman" w:eastAsia="Times New Roman" w:hAnsi="Times New Roman" w:cs="Times New Roman"/>
        </w:rPr>
        <w:t xml:space="preserve"> </w:t>
      </w:r>
      <w:r w:rsidR="2C9C2694" w:rsidRPr="4ECF97BB">
        <w:rPr>
          <w:rFonts w:ascii="Times New Roman" w:eastAsia="Times New Roman" w:hAnsi="Times New Roman" w:cs="Times New Roman"/>
        </w:rPr>
        <w:t>other</w:t>
      </w:r>
      <w:r w:rsidR="260AFC42" w:rsidRPr="4ECF97BB">
        <w:rPr>
          <w:rFonts w:ascii="Times New Roman" w:eastAsia="Times New Roman" w:hAnsi="Times New Roman" w:cs="Times New Roman"/>
        </w:rPr>
        <w:t xml:space="preserve">s’ </w:t>
      </w:r>
      <w:r w:rsidR="6CD1A896" w:rsidRPr="4ECF97BB">
        <w:rPr>
          <w:rFonts w:ascii="Times New Roman" w:eastAsia="Times New Roman" w:hAnsi="Times New Roman" w:cs="Times New Roman"/>
        </w:rPr>
        <w:t xml:space="preserve">reviews and ratings </w:t>
      </w:r>
      <w:r w:rsidR="06BDA562" w:rsidRPr="4ECF97BB">
        <w:rPr>
          <w:rFonts w:ascii="Times New Roman" w:eastAsia="Times New Roman" w:hAnsi="Times New Roman" w:cs="Times New Roman"/>
        </w:rPr>
        <w:t xml:space="preserve">and </w:t>
      </w:r>
      <w:r w:rsidR="6EB65505" w:rsidRPr="4ECF97BB">
        <w:rPr>
          <w:rFonts w:ascii="Times New Roman" w:eastAsia="Times New Roman" w:hAnsi="Times New Roman" w:cs="Times New Roman"/>
        </w:rPr>
        <w:t xml:space="preserve">make </w:t>
      </w:r>
      <w:r w:rsidR="48A46081" w:rsidRPr="4ECF97BB">
        <w:rPr>
          <w:rFonts w:ascii="Times New Roman" w:eastAsia="Times New Roman" w:hAnsi="Times New Roman" w:cs="Times New Roman"/>
        </w:rPr>
        <w:t xml:space="preserve">faster and better </w:t>
      </w:r>
      <w:r w:rsidR="6EB65505" w:rsidRPr="4ECF97BB">
        <w:rPr>
          <w:rFonts w:ascii="Times New Roman" w:eastAsia="Times New Roman" w:hAnsi="Times New Roman" w:cs="Times New Roman"/>
        </w:rPr>
        <w:t>decisions</w:t>
      </w:r>
      <w:r w:rsidR="6E89C67A" w:rsidRPr="4ECF97BB">
        <w:rPr>
          <w:rFonts w:ascii="Times New Roman" w:eastAsia="Times New Roman" w:hAnsi="Times New Roman" w:cs="Times New Roman"/>
        </w:rPr>
        <w:t>.</w:t>
      </w:r>
    </w:p>
    <w:p w14:paraId="68C57FE9" w14:textId="78661A95" w:rsidR="1478EE0F" w:rsidRPr="00E21906" w:rsidRDefault="1478EE0F" w:rsidP="1478EE0F">
      <w:pPr>
        <w:rPr>
          <w:rFonts w:ascii="Times New Roman" w:eastAsia="Times New Roman" w:hAnsi="Times New Roman" w:cs="Times New Roman"/>
        </w:rPr>
      </w:pPr>
    </w:p>
    <w:p w14:paraId="42EAA0F2" w14:textId="14A3BA4A" w:rsidR="23D7DE84" w:rsidRPr="00E21906" w:rsidRDefault="23D7DE84" w:rsidP="7874A49D">
      <w:pPr>
        <w:rPr>
          <w:rFonts w:ascii="Times New Roman" w:eastAsia="Times New Roman" w:hAnsi="Times New Roman" w:cs="Times New Roman"/>
          <w:b/>
          <w:sz w:val="28"/>
          <w:szCs w:val="28"/>
        </w:rPr>
      </w:pPr>
      <w:r w:rsidRPr="4ECF97BB">
        <w:rPr>
          <w:rFonts w:ascii="Times New Roman" w:eastAsia="Times New Roman" w:hAnsi="Times New Roman" w:cs="Times New Roman"/>
          <w:b/>
          <w:sz w:val="28"/>
          <w:szCs w:val="28"/>
        </w:rPr>
        <w:t xml:space="preserve">1.4. </w:t>
      </w:r>
      <w:r w:rsidR="21C15C3D" w:rsidRPr="4ECF97BB">
        <w:rPr>
          <w:rFonts w:ascii="Times New Roman" w:eastAsia="Times New Roman" w:hAnsi="Times New Roman" w:cs="Times New Roman"/>
          <w:b/>
          <w:sz w:val="28"/>
          <w:szCs w:val="28"/>
        </w:rPr>
        <w:t xml:space="preserve"> </w:t>
      </w:r>
      <w:r w:rsidRPr="4ECF97BB">
        <w:rPr>
          <w:rFonts w:ascii="Times New Roman" w:eastAsia="Times New Roman" w:hAnsi="Times New Roman" w:cs="Times New Roman"/>
          <w:b/>
          <w:sz w:val="28"/>
          <w:szCs w:val="28"/>
        </w:rPr>
        <w:t>Intended Audience</w:t>
      </w:r>
    </w:p>
    <w:p w14:paraId="6B0756B6" w14:textId="01A86949" w:rsidR="7874A49D" w:rsidRPr="00E21906" w:rsidRDefault="7874A49D" w:rsidP="7874A49D">
      <w:pPr>
        <w:rPr>
          <w:rFonts w:ascii="Times New Roman" w:eastAsia="Times New Roman" w:hAnsi="Times New Roman" w:cs="Times New Roman"/>
        </w:rPr>
      </w:pPr>
    </w:p>
    <w:p w14:paraId="7019468F" w14:textId="6DAEEE39" w:rsidR="23D7DE84" w:rsidRPr="00E21906" w:rsidRDefault="23D7DE84" w:rsidP="7874A49D">
      <w:pPr>
        <w:rPr>
          <w:rFonts w:ascii="Times New Roman" w:eastAsia="Times New Roman" w:hAnsi="Times New Roman" w:cs="Times New Roman"/>
        </w:rPr>
      </w:pPr>
      <w:r w:rsidRPr="4ECF97BB">
        <w:rPr>
          <w:rFonts w:ascii="Times New Roman" w:eastAsia="Times New Roman" w:hAnsi="Times New Roman" w:cs="Times New Roman"/>
        </w:rPr>
        <w:t xml:space="preserve">The software requirement document is intended for developers, </w:t>
      </w:r>
      <w:proofErr w:type="gramStart"/>
      <w:r w:rsidRPr="4ECF97BB">
        <w:rPr>
          <w:rFonts w:ascii="Times New Roman" w:eastAsia="Times New Roman" w:hAnsi="Times New Roman" w:cs="Times New Roman"/>
        </w:rPr>
        <w:t>users</w:t>
      </w:r>
      <w:proofErr w:type="gramEnd"/>
      <w:r w:rsidRPr="4ECF97BB">
        <w:rPr>
          <w:rFonts w:ascii="Times New Roman" w:eastAsia="Times New Roman" w:hAnsi="Times New Roman" w:cs="Times New Roman"/>
        </w:rPr>
        <w:t xml:space="preserve"> and testers. Developers can review the application to improve the application capability with the help of this document. They can modify the features or provide updates to the application easily by looking at the overall description, system features and non- functional requirements. This allows them to have a better understanding of the application and cater to the needs of the users. New features can be implemented more efficiently by analyzing the interfaces and analysis models. Testers can use this document to provide periodic maintenance and testing. The test cases in the document can make debugging more manageable. Design and implementation constraints can be further eliminated. Safety and security requirements can be strengthened as well.</w:t>
      </w:r>
    </w:p>
    <w:p w14:paraId="67EC668B" w14:textId="2FDAA6DF" w:rsidR="7874A49D" w:rsidRPr="00E21906" w:rsidRDefault="7874A49D" w:rsidP="7874A49D">
      <w:pPr>
        <w:rPr>
          <w:rFonts w:ascii="Times New Roman" w:eastAsia="Times New Roman" w:hAnsi="Times New Roman" w:cs="Times New Roman"/>
        </w:rPr>
      </w:pPr>
    </w:p>
    <w:p w14:paraId="7AEF3685" w14:textId="692A62C1" w:rsidR="00744815" w:rsidRPr="00E21906" w:rsidRDefault="23D7DE84" w:rsidP="7874A49D">
      <w:pPr>
        <w:pStyle w:val="Heading2"/>
        <w:ind w:left="180"/>
        <w:rPr>
          <w:rFonts w:ascii="Times New Roman" w:eastAsia="Times New Roman" w:hAnsi="Times New Roman" w:cs="Times New Roman"/>
        </w:rPr>
      </w:pPr>
      <w:bookmarkStart w:id="18" w:name="_Toc1662290791"/>
      <w:bookmarkStart w:id="19" w:name="_Toc677689337"/>
      <w:r w:rsidRPr="4ECF97BB">
        <w:rPr>
          <w:rFonts w:ascii="Times New Roman" w:eastAsia="Times New Roman" w:hAnsi="Times New Roman" w:cs="Times New Roman"/>
        </w:rPr>
        <w:t xml:space="preserve">   </w:t>
      </w:r>
      <w:bookmarkStart w:id="20" w:name="_Toc118640771"/>
      <w:bookmarkStart w:id="21" w:name="_Toc118838235"/>
      <w:r w:rsidRPr="4ECF97BB">
        <w:rPr>
          <w:rFonts w:ascii="Times New Roman" w:eastAsia="Times New Roman" w:hAnsi="Times New Roman" w:cs="Times New Roman"/>
        </w:rPr>
        <w:t xml:space="preserve">1.5. </w:t>
      </w:r>
      <w:r w:rsidR="000E7704">
        <w:tab/>
      </w:r>
      <w:r w:rsidR="000E7704" w:rsidRPr="4ECF97BB">
        <w:rPr>
          <w:rFonts w:ascii="Times New Roman" w:eastAsia="Times New Roman" w:hAnsi="Times New Roman" w:cs="Times New Roman"/>
        </w:rPr>
        <w:t>Product Scope</w:t>
      </w:r>
      <w:bookmarkEnd w:id="18"/>
      <w:bookmarkEnd w:id="19"/>
      <w:bookmarkEnd w:id="20"/>
      <w:bookmarkEnd w:id="21"/>
    </w:p>
    <w:p w14:paraId="41D299E6" w14:textId="34699559" w:rsidR="30E269B8" w:rsidRPr="00E21906" w:rsidRDefault="000E7704">
      <w:pPr>
        <w:rPr>
          <w:rFonts w:ascii="Times New Roman" w:eastAsia="Times New Roman" w:hAnsi="Times New Roman" w:cs="Times New Roman"/>
        </w:rPr>
      </w:pPr>
      <w:r w:rsidRPr="4ECF97BB">
        <w:rPr>
          <w:rFonts w:ascii="Times New Roman" w:eastAsia="Times New Roman" w:hAnsi="Times New Roman" w:cs="Times New Roman"/>
        </w:rPr>
        <w:t xml:space="preserve">The </w:t>
      </w:r>
      <w:r w:rsidR="006A0A5F" w:rsidRPr="4ECF97BB">
        <w:rPr>
          <w:rFonts w:ascii="Times New Roman" w:eastAsia="Times New Roman" w:hAnsi="Times New Roman" w:cs="Times New Roman"/>
        </w:rPr>
        <w:t>application is connected to an online cloud database which</w:t>
      </w:r>
      <w:r w:rsidRPr="4ECF97BB">
        <w:rPr>
          <w:rFonts w:ascii="Times New Roman" w:eastAsia="Times New Roman" w:hAnsi="Times New Roman" w:cs="Times New Roman"/>
        </w:rPr>
        <w:t xml:space="preserve"> contains </w:t>
      </w:r>
      <w:r w:rsidR="006A0A5F" w:rsidRPr="4ECF97BB">
        <w:rPr>
          <w:rFonts w:ascii="Times New Roman" w:eastAsia="Times New Roman" w:hAnsi="Times New Roman" w:cs="Times New Roman"/>
        </w:rPr>
        <w:t>data</w:t>
      </w:r>
      <w:r w:rsidRPr="4ECF97BB">
        <w:rPr>
          <w:rFonts w:ascii="Times New Roman" w:eastAsia="Times New Roman" w:hAnsi="Times New Roman" w:cs="Times New Roman"/>
        </w:rPr>
        <w:t xml:space="preserve"> about various </w:t>
      </w:r>
      <w:r w:rsidR="551F8D43" w:rsidRPr="4ECF97BB">
        <w:rPr>
          <w:rFonts w:ascii="Times New Roman" w:eastAsia="Times New Roman" w:hAnsi="Times New Roman" w:cs="Times New Roman"/>
        </w:rPr>
        <w:t xml:space="preserve">exercising locations </w:t>
      </w:r>
      <w:r w:rsidR="7562A313" w:rsidRPr="4ECF97BB">
        <w:rPr>
          <w:rFonts w:ascii="Times New Roman" w:eastAsia="Times New Roman" w:hAnsi="Times New Roman" w:cs="Times New Roman"/>
        </w:rPr>
        <w:t xml:space="preserve">and restaurants that sell healthy food </w:t>
      </w:r>
      <w:r w:rsidR="551F8D43" w:rsidRPr="4ECF97BB">
        <w:rPr>
          <w:rFonts w:ascii="Times New Roman" w:eastAsia="Times New Roman" w:hAnsi="Times New Roman" w:cs="Times New Roman"/>
        </w:rPr>
        <w:t>around Singapore</w:t>
      </w:r>
      <w:r w:rsidR="006773C0" w:rsidRPr="4ECF97BB">
        <w:rPr>
          <w:rFonts w:ascii="Times New Roman" w:eastAsia="Times New Roman" w:hAnsi="Times New Roman" w:cs="Times New Roman"/>
        </w:rPr>
        <w:t>.</w:t>
      </w:r>
      <w:r w:rsidRPr="4ECF97BB">
        <w:rPr>
          <w:rFonts w:ascii="Times New Roman" w:eastAsia="Times New Roman" w:hAnsi="Times New Roman" w:cs="Times New Roman"/>
        </w:rPr>
        <w:t xml:space="preserve"> </w:t>
      </w:r>
      <w:r w:rsidR="5F838409" w:rsidRPr="4ECF97BB">
        <w:rPr>
          <w:rFonts w:ascii="Times New Roman" w:eastAsia="Times New Roman" w:hAnsi="Times New Roman" w:cs="Times New Roman"/>
        </w:rPr>
        <w:t xml:space="preserve">Users can browse through the </w:t>
      </w:r>
      <w:r w:rsidR="535D7FF8" w:rsidRPr="4ECF97BB">
        <w:rPr>
          <w:rFonts w:ascii="Times New Roman" w:eastAsia="Times New Roman" w:hAnsi="Times New Roman" w:cs="Times New Roman"/>
        </w:rPr>
        <w:t xml:space="preserve">application </w:t>
      </w:r>
      <w:r w:rsidR="5F838409" w:rsidRPr="4ECF97BB">
        <w:rPr>
          <w:rFonts w:ascii="Times New Roman" w:eastAsia="Times New Roman" w:hAnsi="Times New Roman" w:cs="Times New Roman"/>
        </w:rPr>
        <w:t xml:space="preserve">to view locations in their vicinity or search for facilities / </w:t>
      </w:r>
      <w:r w:rsidR="4132741F" w:rsidRPr="4ECF97BB">
        <w:rPr>
          <w:rFonts w:ascii="Times New Roman" w:eastAsia="Times New Roman" w:hAnsi="Times New Roman" w:cs="Times New Roman"/>
        </w:rPr>
        <w:t>restaurants</w:t>
      </w:r>
      <w:r w:rsidR="5F838409" w:rsidRPr="4ECF97BB">
        <w:rPr>
          <w:rFonts w:ascii="Times New Roman" w:eastAsia="Times New Roman" w:hAnsi="Times New Roman" w:cs="Times New Roman"/>
        </w:rPr>
        <w:t xml:space="preserve"> near their specific locations of interest.</w:t>
      </w:r>
      <w:r w:rsidR="4B2CF578" w:rsidRPr="4ECF97BB">
        <w:rPr>
          <w:rFonts w:ascii="Times New Roman" w:eastAsia="Times New Roman" w:hAnsi="Times New Roman" w:cs="Times New Roman"/>
        </w:rPr>
        <w:t xml:space="preserve"> </w:t>
      </w:r>
      <w:r w:rsidRPr="4ECF97BB">
        <w:rPr>
          <w:rFonts w:ascii="Times New Roman" w:eastAsia="Times New Roman" w:hAnsi="Times New Roman" w:cs="Times New Roman"/>
        </w:rPr>
        <w:lastRenderedPageBreak/>
        <w:t xml:space="preserve">It is also an interactive platform where </w:t>
      </w:r>
      <w:r w:rsidR="71862DC5" w:rsidRPr="4ECF97BB">
        <w:rPr>
          <w:rFonts w:ascii="Times New Roman" w:eastAsia="Times New Roman" w:hAnsi="Times New Roman" w:cs="Times New Roman"/>
        </w:rPr>
        <w:t>target users</w:t>
      </w:r>
      <w:r w:rsidRPr="4ECF97BB">
        <w:rPr>
          <w:rFonts w:ascii="Times New Roman" w:eastAsia="Times New Roman" w:hAnsi="Times New Roman" w:cs="Times New Roman"/>
        </w:rPr>
        <w:t xml:space="preserve"> can communicate their opinions regarding the </w:t>
      </w:r>
      <w:r w:rsidR="40F663D8" w:rsidRPr="4ECF97BB">
        <w:rPr>
          <w:rFonts w:ascii="Times New Roman" w:eastAsia="Times New Roman" w:hAnsi="Times New Roman" w:cs="Times New Roman"/>
        </w:rPr>
        <w:t>different exercising locations</w:t>
      </w:r>
      <w:r w:rsidR="19447749" w:rsidRPr="4ECF97BB">
        <w:rPr>
          <w:rFonts w:ascii="Times New Roman" w:eastAsia="Times New Roman" w:hAnsi="Times New Roman" w:cs="Times New Roman"/>
        </w:rPr>
        <w:t xml:space="preserve"> and restaurants. </w:t>
      </w:r>
      <w:r w:rsidR="45F63E02" w:rsidRPr="4ECF97BB">
        <w:rPr>
          <w:rFonts w:ascii="Times New Roman" w:eastAsia="Times New Roman" w:hAnsi="Times New Roman" w:cs="Times New Roman"/>
        </w:rPr>
        <w:t xml:space="preserve">Users can also login to bookmark locations as their favorites. </w:t>
      </w:r>
      <w:r w:rsidR="30E269B8" w:rsidRPr="4ECF97BB">
        <w:rPr>
          <w:rFonts w:ascii="Times New Roman" w:eastAsia="Times New Roman" w:hAnsi="Times New Roman" w:cs="Times New Roman"/>
        </w:rPr>
        <w:br w:type="page"/>
      </w:r>
    </w:p>
    <w:p w14:paraId="4B9D3507" w14:textId="77777777" w:rsidR="00744815" w:rsidRPr="00E21906" w:rsidRDefault="000E7704" w:rsidP="008C5D61">
      <w:pPr>
        <w:pStyle w:val="Heading1"/>
        <w:numPr>
          <w:ilvl w:val="0"/>
          <w:numId w:val="2"/>
        </w:numPr>
        <w:ind w:left="142" w:hanging="142"/>
        <w:rPr>
          <w:rFonts w:ascii="Times New Roman" w:eastAsia="Times New Roman" w:hAnsi="Times New Roman" w:cs="Times New Roman"/>
        </w:rPr>
      </w:pPr>
      <w:bookmarkStart w:id="22" w:name="_Toc118640772"/>
      <w:bookmarkStart w:id="23" w:name="_Toc118838236"/>
      <w:bookmarkStart w:id="24" w:name="_Toc1635823592"/>
      <w:bookmarkStart w:id="25" w:name="_Toc623285434"/>
      <w:r w:rsidRPr="4ECF97BB">
        <w:rPr>
          <w:rFonts w:ascii="Times New Roman" w:eastAsia="Times New Roman" w:hAnsi="Times New Roman" w:cs="Times New Roman"/>
        </w:rPr>
        <w:lastRenderedPageBreak/>
        <w:t>Overall Description</w:t>
      </w:r>
      <w:bookmarkEnd w:id="22"/>
      <w:bookmarkEnd w:id="23"/>
      <w:bookmarkEnd w:id="24"/>
      <w:bookmarkEnd w:id="25"/>
    </w:p>
    <w:p w14:paraId="6908352B" w14:textId="77777777" w:rsidR="00744815" w:rsidRPr="00E21906" w:rsidRDefault="00744815">
      <w:pPr>
        <w:rPr>
          <w:rFonts w:ascii="Times New Roman" w:eastAsia="Times New Roman" w:hAnsi="Times New Roman" w:cs="Times New Roman"/>
        </w:rPr>
      </w:pPr>
    </w:p>
    <w:p w14:paraId="7AEC9479"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26" w:name="_Toc118640773"/>
      <w:bookmarkStart w:id="27" w:name="_Toc118838237"/>
      <w:bookmarkStart w:id="28" w:name="_Toc1229945351"/>
      <w:bookmarkStart w:id="29" w:name="_Toc1770820364"/>
      <w:r w:rsidRPr="4ECF97BB">
        <w:rPr>
          <w:rFonts w:ascii="Times New Roman" w:eastAsia="Times New Roman" w:hAnsi="Times New Roman" w:cs="Times New Roman"/>
        </w:rPr>
        <w:t>Product Perspective</w:t>
      </w:r>
      <w:bookmarkEnd w:id="26"/>
      <w:bookmarkEnd w:id="27"/>
      <w:r w:rsidRPr="4ECF97BB">
        <w:rPr>
          <w:rFonts w:ascii="Times New Roman" w:eastAsia="Times New Roman" w:hAnsi="Times New Roman" w:cs="Times New Roman"/>
        </w:rPr>
        <w:t xml:space="preserve">    </w:t>
      </w:r>
      <w:bookmarkEnd w:id="28"/>
      <w:bookmarkEnd w:id="29"/>
    </w:p>
    <w:p w14:paraId="6108EEB3" w14:textId="5385095E" w:rsidR="00744815" w:rsidRPr="00E21906" w:rsidRDefault="006B33BE">
      <w:pPr>
        <w:ind w:left="900"/>
        <w:rPr>
          <w:rFonts w:ascii="Times New Roman" w:eastAsia="Times New Roman" w:hAnsi="Times New Roman" w:cs="Times New Roman"/>
        </w:rPr>
      </w:pPr>
      <w:r w:rsidRPr="4ECF97BB">
        <w:rPr>
          <w:rFonts w:ascii="Times New Roman" w:eastAsia="Times New Roman" w:hAnsi="Times New Roman" w:cs="Times New Roman"/>
        </w:rPr>
        <w:t>POI</w:t>
      </w:r>
      <w:r w:rsidR="009A32D7" w:rsidRPr="4ECF97BB">
        <w:rPr>
          <w:rFonts w:ascii="Times New Roman" w:eastAsia="Times New Roman" w:hAnsi="Times New Roman" w:cs="Times New Roman"/>
        </w:rPr>
        <w:t>.sg</w:t>
      </w:r>
      <w:r w:rsidR="000E7704" w:rsidRPr="4ECF97BB">
        <w:rPr>
          <w:rFonts w:ascii="Times New Roman" w:eastAsia="Times New Roman" w:hAnsi="Times New Roman" w:cs="Times New Roman"/>
        </w:rPr>
        <w:t xml:space="preserve"> is a mobile application that will be used on smartphones with Android operating system. The idea for this application comes from wanting to provide </w:t>
      </w:r>
      <w:r w:rsidRPr="4ECF97BB">
        <w:rPr>
          <w:rFonts w:ascii="Times New Roman" w:eastAsia="Times New Roman" w:hAnsi="Times New Roman" w:cs="Times New Roman"/>
        </w:rPr>
        <w:t xml:space="preserve">especially those aged 18-59 who wants to adopt a healthy lifestyle to find preferred exercising locations, to comment on and rate different exercising locations and to make exercise-related decisions based on distance. </w:t>
      </w:r>
      <w:r w:rsidR="000E7704" w:rsidRPr="4ECF97BB">
        <w:rPr>
          <w:rFonts w:ascii="Times New Roman" w:eastAsia="Times New Roman" w:hAnsi="Times New Roman" w:cs="Times New Roman"/>
        </w:rPr>
        <w:t xml:space="preserve"> </w:t>
      </w:r>
    </w:p>
    <w:p w14:paraId="15BEED71" w14:textId="5A5D0C38" w:rsidR="00744815" w:rsidRPr="00E21906" w:rsidRDefault="00744815">
      <w:pPr>
        <w:rPr>
          <w:rFonts w:ascii="Times New Roman" w:eastAsia="Times New Roman" w:hAnsi="Times New Roman" w:cs="Times New Roman"/>
        </w:rPr>
      </w:pPr>
    </w:p>
    <w:p w14:paraId="58A7C7AA" w14:textId="2F254F6F" w:rsidR="00744815" w:rsidRPr="00E21906" w:rsidRDefault="000E7704" w:rsidP="008C5D61">
      <w:pPr>
        <w:pStyle w:val="Heading2"/>
        <w:numPr>
          <w:ilvl w:val="1"/>
          <w:numId w:val="2"/>
        </w:numPr>
        <w:rPr>
          <w:rFonts w:ascii="Times New Roman" w:eastAsia="Times New Roman" w:hAnsi="Times New Roman" w:cs="Times New Roman"/>
        </w:rPr>
      </w:pPr>
      <w:bookmarkStart w:id="30" w:name="_Toc118640774"/>
      <w:bookmarkStart w:id="31" w:name="_Toc118838238"/>
      <w:bookmarkStart w:id="32" w:name="_Toc1838905048"/>
      <w:bookmarkStart w:id="33" w:name="_Toc821410908"/>
      <w:r w:rsidRPr="4ECF97BB">
        <w:rPr>
          <w:rFonts w:ascii="Times New Roman" w:eastAsia="Times New Roman" w:hAnsi="Times New Roman" w:cs="Times New Roman"/>
        </w:rPr>
        <w:t>Product Functions</w:t>
      </w:r>
      <w:bookmarkEnd w:id="30"/>
      <w:bookmarkEnd w:id="31"/>
      <w:r w:rsidRPr="4ECF97BB">
        <w:rPr>
          <w:rFonts w:ascii="Times New Roman" w:eastAsia="Times New Roman" w:hAnsi="Times New Roman" w:cs="Times New Roman"/>
        </w:rPr>
        <w:t xml:space="preserve">        </w:t>
      </w:r>
      <w:bookmarkEnd w:id="32"/>
      <w:bookmarkEnd w:id="33"/>
    </w:p>
    <w:p w14:paraId="37A3A6C4" w14:textId="496F30D4" w:rsidR="00744815" w:rsidRPr="00E21906" w:rsidRDefault="00744815">
      <w:pPr>
        <w:ind w:left="900"/>
        <w:rPr>
          <w:rFonts w:ascii="Times New Roman" w:eastAsia="Times New Roman" w:hAnsi="Times New Roman" w:cs="Times New Roman"/>
        </w:rPr>
      </w:pPr>
    </w:p>
    <w:p w14:paraId="1C417729" w14:textId="77777777" w:rsidR="00744815" w:rsidRPr="00E21906" w:rsidRDefault="000E7704">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system must provide, at a minimum, the following functions in accordance with the other requirements described within this SRS document. </w:t>
      </w:r>
    </w:p>
    <w:p w14:paraId="16851E16" w14:textId="77777777" w:rsidR="00744815" w:rsidRPr="00E21906" w:rsidRDefault="000E7704"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Register and login as unique user of the application</w:t>
      </w:r>
    </w:p>
    <w:p w14:paraId="0BE002B2" w14:textId="518C087C" w:rsidR="00744815" w:rsidRPr="00E21906" w:rsidRDefault="000E7704"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 xml:space="preserve">Resetting of password if the user </w:t>
      </w:r>
      <w:r w:rsidR="006E4D95" w:rsidRPr="4ECF97BB">
        <w:rPr>
          <w:rFonts w:ascii="Times New Roman" w:eastAsia="Times New Roman" w:hAnsi="Times New Roman" w:cs="Times New Roman"/>
        </w:rPr>
        <w:t>forgets</w:t>
      </w:r>
      <w:r w:rsidRPr="4ECF97BB">
        <w:rPr>
          <w:rFonts w:ascii="Times New Roman" w:eastAsia="Times New Roman" w:hAnsi="Times New Roman" w:cs="Times New Roman"/>
        </w:rPr>
        <w:t xml:space="preserve"> his/her password</w:t>
      </w:r>
    </w:p>
    <w:p w14:paraId="2BD40BD4" w14:textId="0A4DDFE0" w:rsidR="00744815" w:rsidRPr="00E21906" w:rsidRDefault="000E7704"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Various settings: Reset Username, Reset Password, Upload Profile Picture</w:t>
      </w:r>
      <w:r w:rsidR="006B33BE" w:rsidRPr="4ECF97BB">
        <w:rPr>
          <w:rFonts w:ascii="Times New Roman" w:eastAsia="Times New Roman" w:hAnsi="Times New Roman" w:cs="Times New Roman"/>
        </w:rPr>
        <w:t>, Modify personal info (</w:t>
      </w:r>
      <w:proofErr w:type="gramStart"/>
      <w:r w:rsidR="006B33BE" w:rsidRPr="4ECF97BB">
        <w:rPr>
          <w:rFonts w:ascii="Times New Roman" w:eastAsia="Times New Roman" w:hAnsi="Times New Roman" w:cs="Times New Roman"/>
        </w:rPr>
        <w:t>e.g.</w:t>
      </w:r>
      <w:proofErr w:type="gramEnd"/>
      <w:r w:rsidR="006B33BE" w:rsidRPr="4ECF97BB">
        <w:rPr>
          <w:rFonts w:ascii="Times New Roman" w:eastAsia="Times New Roman" w:hAnsi="Times New Roman" w:cs="Times New Roman"/>
        </w:rPr>
        <w:t xml:space="preserve"> age, weight, height, etc.)</w:t>
      </w:r>
    </w:p>
    <w:p w14:paraId="7D9C8B20" w14:textId="6FB7DBC4" w:rsidR="0B17B1C7" w:rsidRPr="00E21906" w:rsidRDefault="0B17B1C7"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Find exercise locations and healthy eateries near the user.</w:t>
      </w:r>
    </w:p>
    <w:p w14:paraId="6338716B" w14:textId="53F27DA3" w:rsidR="0B17B1C7" w:rsidRPr="00E21906" w:rsidRDefault="0B17B1C7"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Leave and view Comments under a certain Location</w:t>
      </w:r>
    </w:p>
    <w:p w14:paraId="46D53E57" w14:textId="2F254F6F" w:rsidR="0B17B1C7" w:rsidRPr="00E21906" w:rsidRDefault="0B17B1C7"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Sort locations by alphabetical order or by ratings.</w:t>
      </w:r>
    </w:p>
    <w:p w14:paraId="2114C189" w14:textId="71ACCCF1" w:rsidR="00744815" w:rsidRPr="00E21906" w:rsidRDefault="0B17B1C7" w:rsidP="008C5D61">
      <w:pPr>
        <w:numPr>
          <w:ilvl w:val="0"/>
          <w:numId w:val="17"/>
        </w:numPr>
        <w:rPr>
          <w:rFonts w:ascii="Times New Roman" w:eastAsia="Times New Roman" w:hAnsi="Times New Roman" w:cs="Times New Roman"/>
        </w:rPr>
      </w:pPr>
      <w:r w:rsidRPr="4ECF97BB">
        <w:rPr>
          <w:rFonts w:ascii="Times New Roman" w:eastAsia="Times New Roman" w:hAnsi="Times New Roman" w:cs="Times New Roman"/>
        </w:rPr>
        <w:t>Save frequent/ preferred locations as Favorites.</w:t>
      </w:r>
    </w:p>
    <w:p w14:paraId="487AECB9" w14:textId="77777777" w:rsidR="00C66BC2" w:rsidRPr="00E21906" w:rsidRDefault="00C66BC2">
      <w:pPr>
        <w:ind w:left="900"/>
        <w:rPr>
          <w:rFonts w:ascii="Times New Roman" w:eastAsia="Times New Roman" w:hAnsi="Times New Roman" w:cs="Times New Roman"/>
        </w:rPr>
      </w:pPr>
    </w:p>
    <w:p w14:paraId="34515912" w14:textId="4C3E1EE1" w:rsidR="00744815" w:rsidRDefault="000E7704" w:rsidP="008C5D61">
      <w:pPr>
        <w:pStyle w:val="Heading2"/>
        <w:numPr>
          <w:ilvl w:val="1"/>
          <w:numId w:val="2"/>
        </w:numPr>
        <w:rPr>
          <w:rFonts w:ascii="Times New Roman" w:eastAsia="Times New Roman" w:hAnsi="Times New Roman" w:cs="Times New Roman"/>
        </w:rPr>
      </w:pPr>
      <w:bookmarkStart w:id="34" w:name="_Toc118640775"/>
      <w:bookmarkStart w:id="35" w:name="_Toc118838239"/>
      <w:bookmarkStart w:id="36" w:name="_Toc1961421111"/>
      <w:bookmarkStart w:id="37" w:name="_Toc308688818"/>
      <w:r w:rsidRPr="4ECF97BB">
        <w:rPr>
          <w:rFonts w:ascii="Times New Roman" w:eastAsia="Times New Roman" w:hAnsi="Times New Roman" w:cs="Times New Roman"/>
        </w:rPr>
        <w:t>User Classes and Characteristics</w:t>
      </w:r>
      <w:bookmarkEnd w:id="34"/>
      <w:bookmarkEnd w:id="35"/>
      <w:bookmarkEnd w:id="36"/>
      <w:bookmarkEnd w:id="37"/>
    </w:p>
    <w:p w14:paraId="01C10072" w14:textId="77777777" w:rsidR="00441B91" w:rsidRPr="00441B91" w:rsidRDefault="00441B91" w:rsidP="00441B91"/>
    <w:p w14:paraId="2FD2D923" w14:textId="0A4B1507" w:rsidR="00744815" w:rsidRPr="00E21906" w:rsidRDefault="000E7704" w:rsidP="7C1A94EF">
      <w:pPr>
        <w:ind w:left="720" w:firstLine="360"/>
        <w:rPr>
          <w:rFonts w:ascii="Times New Roman" w:eastAsia="Times New Roman" w:hAnsi="Times New Roman" w:cs="Times New Roman"/>
        </w:rPr>
      </w:pPr>
      <w:r w:rsidRPr="4ECF97BB">
        <w:rPr>
          <w:rFonts w:ascii="Times New Roman" w:eastAsia="Times New Roman" w:hAnsi="Times New Roman" w:cs="Times New Roman"/>
        </w:rPr>
        <w:t xml:space="preserve">We generate </w:t>
      </w:r>
      <w:r w:rsidR="6517EDF1" w:rsidRPr="4ECF97BB">
        <w:rPr>
          <w:rFonts w:ascii="Times New Roman" w:eastAsia="Times New Roman" w:hAnsi="Times New Roman" w:cs="Times New Roman"/>
        </w:rPr>
        <w:t>4</w:t>
      </w:r>
      <w:r w:rsidRPr="4ECF97BB">
        <w:rPr>
          <w:rFonts w:ascii="Times New Roman" w:eastAsia="Times New Roman" w:hAnsi="Times New Roman" w:cs="Times New Roman"/>
        </w:rPr>
        <w:t xml:space="preserve"> user classes.</w:t>
      </w:r>
    </w:p>
    <w:p w14:paraId="4D353B3E" w14:textId="1FB8B2EB" w:rsidR="00857379" w:rsidRPr="00E21906" w:rsidRDefault="00857379" w:rsidP="7C1A94EF">
      <w:pPr>
        <w:pStyle w:val="ListParagraph"/>
        <w:numPr>
          <w:ilvl w:val="0"/>
          <w:numId w:val="59"/>
        </w:numPr>
        <w:ind w:left="1620" w:firstLineChars="0"/>
        <w:rPr>
          <w:rFonts w:ascii="Times New Roman" w:eastAsia="Times New Roman" w:hAnsi="Times New Roman" w:cs="Times New Roman"/>
        </w:rPr>
      </w:pPr>
      <w:r w:rsidRPr="4ECF97BB">
        <w:rPr>
          <w:rFonts w:ascii="Times New Roman" w:eastAsia="Times New Roman" w:hAnsi="Times New Roman" w:cs="Times New Roman"/>
        </w:rPr>
        <w:t>People who exercise/eat healthily regularly</w:t>
      </w:r>
      <w:r w:rsidR="1EF4EDD9" w:rsidRPr="4ECF97BB">
        <w:rPr>
          <w:rFonts w:ascii="Times New Roman" w:eastAsia="Times New Roman" w:hAnsi="Times New Roman" w:cs="Times New Roman"/>
        </w:rPr>
        <w:t>.</w:t>
      </w:r>
    </w:p>
    <w:p w14:paraId="0E2E9743" w14:textId="0D788CA6" w:rsidR="00857379" w:rsidRPr="00E21906" w:rsidRDefault="00857379" w:rsidP="7C1A94EF">
      <w:pPr>
        <w:pStyle w:val="ListParagraph"/>
        <w:numPr>
          <w:ilvl w:val="0"/>
          <w:numId w:val="59"/>
        </w:numPr>
        <w:ind w:left="1620" w:firstLineChars="0"/>
        <w:rPr>
          <w:rFonts w:ascii="Times New Roman" w:eastAsia="Times New Roman" w:hAnsi="Times New Roman" w:cs="Times New Roman"/>
        </w:rPr>
      </w:pPr>
      <w:r w:rsidRPr="4ECF97BB">
        <w:rPr>
          <w:rFonts w:ascii="Times New Roman" w:eastAsia="Times New Roman" w:hAnsi="Times New Roman" w:cs="Times New Roman"/>
        </w:rPr>
        <w:t>People who are looking to start exercising/eating healthily</w:t>
      </w:r>
      <w:r w:rsidR="1B1F7FF0" w:rsidRPr="4ECF97BB">
        <w:rPr>
          <w:rFonts w:ascii="Times New Roman" w:eastAsia="Times New Roman" w:hAnsi="Times New Roman" w:cs="Times New Roman"/>
        </w:rPr>
        <w:t>.</w:t>
      </w:r>
    </w:p>
    <w:p w14:paraId="12CDFC86" w14:textId="1342E8A7" w:rsidR="0AC93EDA" w:rsidRPr="00E21906" w:rsidRDefault="0AC93EDA" w:rsidP="7C1A94EF">
      <w:pPr>
        <w:pStyle w:val="ListParagraph"/>
        <w:numPr>
          <w:ilvl w:val="0"/>
          <w:numId w:val="59"/>
        </w:numPr>
        <w:ind w:left="1620" w:firstLineChars="0"/>
        <w:rPr>
          <w:rFonts w:ascii="Times New Roman" w:eastAsia="Times New Roman" w:hAnsi="Times New Roman" w:cs="Times New Roman"/>
        </w:rPr>
      </w:pPr>
      <w:r w:rsidRPr="4ECF97BB">
        <w:rPr>
          <w:rFonts w:ascii="Times New Roman" w:eastAsia="Times New Roman" w:hAnsi="Times New Roman" w:cs="Times New Roman"/>
        </w:rPr>
        <w:t xml:space="preserve">People who are looking for a </w:t>
      </w:r>
      <w:r w:rsidR="33ECAE85" w:rsidRPr="4ECF97BB">
        <w:rPr>
          <w:rFonts w:ascii="Times New Roman" w:eastAsia="Times New Roman" w:hAnsi="Times New Roman" w:cs="Times New Roman"/>
        </w:rPr>
        <w:t xml:space="preserve">nearby </w:t>
      </w:r>
      <w:r w:rsidRPr="4ECF97BB">
        <w:rPr>
          <w:rFonts w:ascii="Times New Roman" w:eastAsia="Times New Roman" w:hAnsi="Times New Roman" w:cs="Times New Roman"/>
        </w:rPr>
        <w:t>location to exercise and eat healthily</w:t>
      </w:r>
      <w:r w:rsidR="29355F97" w:rsidRPr="4ECF97BB">
        <w:rPr>
          <w:rFonts w:ascii="Times New Roman" w:eastAsia="Times New Roman" w:hAnsi="Times New Roman" w:cs="Times New Roman"/>
        </w:rPr>
        <w:t xml:space="preserve"> conveniently</w:t>
      </w:r>
      <w:r w:rsidRPr="4ECF97BB">
        <w:rPr>
          <w:rFonts w:ascii="Times New Roman" w:eastAsia="Times New Roman" w:hAnsi="Times New Roman" w:cs="Times New Roman"/>
        </w:rPr>
        <w:t>.</w:t>
      </w:r>
    </w:p>
    <w:p w14:paraId="2C6DA1BC" w14:textId="6F4DF21C" w:rsidR="00857379" w:rsidRPr="00E21906" w:rsidRDefault="00857379" w:rsidP="7C1A94EF">
      <w:pPr>
        <w:pStyle w:val="ListParagraph"/>
        <w:numPr>
          <w:ilvl w:val="0"/>
          <w:numId w:val="59"/>
        </w:numPr>
        <w:ind w:left="1620" w:firstLineChars="0"/>
        <w:rPr>
          <w:rFonts w:ascii="Times New Roman" w:eastAsia="Times New Roman" w:hAnsi="Times New Roman" w:cs="Times New Roman"/>
        </w:rPr>
      </w:pPr>
      <w:r w:rsidRPr="4ECF97BB">
        <w:rPr>
          <w:rFonts w:ascii="Times New Roman" w:eastAsia="Times New Roman" w:hAnsi="Times New Roman" w:cs="Times New Roman"/>
        </w:rPr>
        <w:t xml:space="preserve">People who want to exercise / eat </w:t>
      </w:r>
      <w:r w:rsidR="006E4D95" w:rsidRPr="4ECF97BB">
        <w:rPr>
          <w:rFonts w:ascii="Times New Roman" w:eastAsia="Times New Roman" w:hAnsi="Times New Roman" w:cs="Times New Roman"/>
        </w:rPr>
        <w:t>healthier</w:t>
      </w:r>
      <w:r w:rsidRPr="4ECF97BB">
        <w:rPr>
          <w:rFonts w:ascii="Times New Roman" w:eastAsia="Times New Roman" w:hAnsi="Times New Roman" w:cs="Times New Roman"/>
        </w:rPr>
        <w:t xml:space="preserve"> but lack/don’t know the proper ways and methods</w:t>
      </w:r>
      <w:r w:rsidR="11F076A5" w:rsidRPr="4ECF97BB">
        <w:rPr>
          <w:rFonts w:ascii="Times New Roman" w:eastAsia="Times New Roman" w:hAnsi="Times New Roman" w:cs="Times New Roman"/>
        </w:rPr>
        <w:t>.</w:t>
      </w:r>
    </w:p>
    <w:p w14:paraId="1FAFCB4D" w14:textId="77777777" w:rsidR="00744815" w:rsidRPr="00E21906" w:rsidRDefault="00744815" w:rsidP="7C1A94EF">
      <w:pPr>
        <w:ind w:left="360"/>
        <w:rPr>
          <w:rFonts w:ascii="Times New Roman" w:eastAsia="Times New Roman" w:hAnsi="Times New Roman" w:cs="Times New Roman"/>
        </w:rPr>
      </w:pPr>
    </w:p>
    <w:p w14:paraId="36171819" w14:textId="53948C26" w:rsidR="00744815" w:rsidRPr="00E21906" w:rsidRDefault="000E7704" w:rsidP="7C1A94EF">
      <w:pPr>
        <w:ind w:left="720" w:firstLine="540"/>
        <w:rPr>
          <w:rFonts w:ascii="Times New Roman" w:eastAsia="Times New Roman" w:hAnsi="Times New Roman" w:cs="Times New Roman"/>
        </w:rPr>
      </w:pPr>
      <w:r w:rsidRPr="4ECF97BB">
        <w:rPr>
          <w:rFonts w:ascii="Times New Roman" w:eastAsia="Times New Roman" w:hAnsi="Times New Roman" w:cs="Times New Roman"/>
        </w:rPr>
        <w:t xml:space="preserve">There </w:t>
      </w:r>
      <w:r w:rsidR="00441B91">
        <w:rPr>
          <w:rFonts w:ascii="Times New Roman" w:eastAsia="Times New Roman" w:hAnsi="Times New Roman" w:cs="Times New Roman"/>
        </w:rPr>
        <w:t xml:space="preserve">is </w:t>
      </w:r>
      <w:r w:rsidR="629EA67E" w:rsidRPr="5442F738">
        <w:rPr>
          <w:rFonts w:ascii="Times New Roman" w:eastAsia="Times New Roman" w:hAnsi="Times New Roman" w:cs="Times New Roman"/>
        </w:rPr>
        <w:t xml:space="preserve">1 </w:t>
      </w:r>
      <w:r w:rsidR="629EA67E" w:rsidRPr="4057828E">
        <w:rPr>
          <w:rFonts w:ascii="Times New Roman" w:eastAsia="Times New Roman" w:hAnsi="Times New Roman" w:cs="Times New Roman"/>
        </w:rPr>
        <w:t>user class</w:t>
      </w:r>
      <w:r w:rsidRPr="4ECF97BB">
        <w:rPr>
          <w:rFonts w:ascii="Times New Roman" w:eastAsia="Times New Roman" w:hAnsi="Times New Roman" w:cs="Times New Roman"/>
        </w:rPr>
        <w:t xml:space="preserve"> for the application:</w:t>
      </w:r>
    </w:p>
    <w:p w14:paraId="11A29CAC" w14:textId="77777777" w:rsidR="00744815" w:rsidRPr="00E21906" w:rsidRDefault="000E7704" w:rsidP="7C1A94EF">
      <w:pPr>
        <w:ind w:left="540" w:firstLine="720"/>
        <w:rPr>
          <w:rFonts w:ascii="Times New Roman" w:eastAsia="Times New Roman" w:hAnsi="Times New Roman" w:cs="Times New Roman"/>
        </w:rPr>
      </w:pPr>
      <w:r w:rsidRPr="4ECF97BB">
        <w:rPr>
          <w:rFonts w:ascii="Times New Roman" w:eastAsia="Times New Roman" w:hAnsi="Times New Roman" w:cs="Times New Roman"/>
        </w:rPr>
        <w:t>Registered User:</w:t>
      </w:r>
    </w:p>
    <w:p w14:paraId="26611CBF"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login</w:t>
      </w:r>
    </w:p>
    <w:p w14:paraId="76988FF1"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reset password</w:t>
      </w:r>
    </w:p>
    <w:p w14:paraId="55D71878" w14:textId="391436BE"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 xml:space="preserve">-Able to </w:t>
      </w:r>
      <w:r w:rsidR="001A2130" w:rsidRPr="4ECF97BB">
        <w:rPr>
          <w:rFonts w:ascii="Times New Roman" w:eastAsia="Times New Roman" w:hAnsi="Times New Roman" w:cs="Times New Roman"/>
        </w:rPr>
        <w:t xml:space="preserve">view </w:t>
      </w:r>
      <w:r w:rsidR="0B43AD2C" w:rsidRPr="4ECF97BB">
        <w:rPr>
          <w:rFonts w:ascii="Times New Roman" w:eastAsia="Times New Roman" w:hAnsi="Times New Roman" w:cs="Times New Roman"/>
        </w:rPr>
        <w:t xml:space="preserve">healthy food and exercise </w:t>
      </w:r>
      <w:r w:rsidR="00857379" w:rsidRPr="4ECF97BB">
        <w:rPr>
          <w:rFonts w:ascii="Times New Roman" w:eastAsia="Times New Roman" w:hAnsi="Times New Roman" w:cs="Times New Roman"/>
        </w:rPr>
        <w:t>location</w:t>
      </w:r>
      <w:r w:rsidR="724ECD52" w:rsidRPr="4ECF97BB">
        <w:rPr>
          <w:rFonts w:ascii="Times New Roman" w:eastAsia="Times New Roman" w:hAnsi="Times New Roman" w:cs="Times New Roman"/>
        </w:rPr>
        <w:t>s</w:t>
      </w:r>
    </w:p>
    <w:p w14:paraId="7E097966" w14:textId="36A365E1" w:rsidR="724ECD52" w:rsidRPr="00E21906" w:rsidRDefault="724ECD52"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view ratings and descriptions for location</w:t>
      </w:r>
    </w:p>
    <w:p w14:paraId="37D2A09E"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view account information</w:t>
      </w:r>
    </w:p>
    <w:p w14:paraId="13CB700A" w14:textId="4283EBFE"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 xml:space="preserve">-Able to view </w:t>
      </w:r>
      <w:r w:rsidR="4D1BEFFB" w:rsidRPr="4ECF97BB">
        <w:rPr>
          <w:rFonts w:ascii="Times New Roman" w:eastAsia="Times New Roman" w:hAnsi="Times New Roman" w:cs="Times New Roman"/>
        </w:rPr>
        <w:t xml:space="preserve">and leave </w:t>
      </w:r>
      <w:r w:rsidRPr="4ECF97BB">
        <w:rPr>
          <w:rFonts w:ascii="Times New Roman" w:eastAsia="Times New Roman" w:hAnsi="Times New Roman" w:cs="Times New Roman"/>
        </w:rPr>
        <w:t>comment</w:t>
      </w:r>
      <w:r w:rsidR="2D6822C3" w:rsidRPr="4ECF97BB">
        <w:rPr>
          <w:rFonts w:ascii="Times New Roman" w:eastAsia="Times New Roman" w:hAnsi="Times New Roman" w:cs="Times New Roman"/>
        </w:rPr>
        <w:t>s</w:t>
      </w:r>
    </w:p>
    <w:p w14:paraId="5858CDC8"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change profile picture</w:t>
      </w:r>
    </w:p>
    <w:p w14:paraId="61DB50E3"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change username</w:t>
      </w:r>
    </w:p>
    <w:p w14:paraId="35BB0F80"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change password</w:t>
      </w:r>
    </w:p>
    <w:p w14:paraId="644E5EB7"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delete account</w:t>
      </w:r>
    </w:p>
    <w:p w14:paraId="2D947BAE" w14:textId="77777777" w:rsidR="00744815" w:rsidRPr="00E21906" w:rsidRDefault="000E7704" w:rsidP="7C1A94EF">
      <w:pPr>
        <w:ind w:left="1260"/>
        <w:rPr>
          <w:rFonts w:ascii="Times New Roman" w:eastAsia="Times New Roman" w:hAnsi="Times New Roman" w:cs="Times New Roman"/>
        </w:rPr>
      </w:pPr>
      <w:r w:rsidRPr="4ECF97BB">
        <w:rPr>
          <w:rFonts w:ascii="Times New Roman" w:eastAsia="Times New Roman" w:hAnsi="Times New Roman" w:cs="Times New Roman"/>
        </w:rPr>
        <w:t>-Able to sign out</w:t>
      </w:r>
    </w:p>
    <w:p w14:paraId="34599CF3" w14:textId="77777777" w:rsidR="00744815" w:rsidRPr="00E21906" w:rsidRDefault="00744815">
      <w:pPr>
        <w:rPr>
          <w:rFonts w:ascii="Times New Roman" w:eastAsia="Times New Roman" w:hAnsi="Times New Roman" w:cs="Times New Roman"/>
        </w:rPr>
      </w:pPr>
    </w:p>
    <w:p w14:paraId="6CE6EED7"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38" w:name="_Toc118640776"/>
      <w:bookmarkStart w:id="39" w:name="_Toc118838240"/>
      <w:bookmarkStart w:id="40" w:name="_Toc868739229"/>
      <w:bookmarkStart w:id="41" w:name="_Toc892186842"/>
      <w:r w:rsidRPr="4ECF97BB">
        <w:rPr>
          <w:rFonts w:ascii="Times New Roman" w:eastAsia="Times New Roman" w:hAnsi="Times New Roman" w:cs="Times New Roman"/>
        </w:rPr>
        <w:t>Operating Environment</w:t>
      </w:r>
      <w:bookmarkEnd w:id="38"/>
      <w:bookmarkEnd w:id="39"/>
      <w:bookmarkEnd w:id="40"/>
      <w:bookmarkEnd w:id="41"/>
    </w:p>
    <w:p w14:paraId="7265A2C4" w14:textId="77777777" w:rsidR="00744815" w:rsidRPr="00E21906" w:rsidRDefault="000E7704" w:rsidP="00E00DF8">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application will be running on Android Studio. It will be using Firebase to store data such as </w:t>
      </w:r>
      <w:proofErr w:type="gramStart"/>
      <w:r w:rsidRPr="4ECF97BB">
        <w:rPr>
          <w:rFonts w:ascii="Times New Roman" w:eastAsia="Times New Roman" w:hAnsi="Times New Roman" w:cs="Times New Roman"/>
        </w:rPr>
        <w:t>users</w:t>
      </w:r>
      <w:proofErr w:type="gramEnd"/>
      <w:r w:rsidRPr="4ECF97BB">
        <w:rPr>
          <w:rFonts w:ascii="Times New Roman" w:eastAsia="Times New Roman" w:hAnsi="Times New Roman" w:cs="Times New Roman"/>
        </w:rPr>
        <w:t xml:space="preserve"> information and description of courses.</w:t>
      </w:r>
    </w:p>
    <w:p w14:paraId="4022325D" w14:textId="77777777" w:rsidR="00744815" w:rsidRPr="00E21906" w:rsidRDefault="00744815">
      <w:pPr>
        <w:rPr>
          <w:rFonts w:ascii="Times New Roman" w:eastAsia="Times New Roman" w:hAnsi="Times New Roman" w:cs="Times New Roman"/>
        </w:rPr>
      </w:pPr>
    </w:p>
    <w:p w14:paraId="7AF2E8AE"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42" w:name="_Toc118640777"/>
      <w:bookmarkStart w:id="43" w:name="_Toc118838241"/>
      <w:bookmarkStart w:id="44" w:name="_Toc1707274205"/>
      <w:bookmarkStart w:id="45" w:name="_Toc2051955543"/>
      <w:r w:rsidRPr="4ECF97BB">
        <w:rPr>
          <w:rFonts w:ascii="Times New Roman" w:eastAsia="Times New Roman" w:hAnsi="Times New Roman" w:cs="Times New Roman"/>
        </w:rPr>
        <w:lastRenderedPageBreak/>
        <w:t>Design and Implementation Constraints</w:t>
      </w:r>
      <w:bookmarkEnd w:id="42"/>
      <w:bookmarkEnd w:id="43"/>
      <w:bookmarkEnd w:id="44"/>
      <w:bookmarkEnd w:id="45"/>
    </w:p>
    <w:p w14:paraId="769B401E" w14:textId="77777777" w:rsidR="00744815" w:rsidRPr="00E21906" w:rsidRDefault="000E7704" w:rsidP="00E00DF8">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application is currently available only in English. </w:t>
      </w:r>
    </w:p>
    <w:p w14:paraId="5DB03F47" w14:textId="49B932B7" w:rsidR="03C91C34" w:rsidRPr="00E21906" w:rsidRDefault="7963079D" w:rsidP="00E00DF8">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application depends on the datasets stored on the cloud. There are no live updates to the dataset. </w:t>
      </w:r>
    </w:p>
    <w:p w14:paraId="3CF7C073" w14:textId="77777777" w:rsidR="00744815" w:rsidRPr="00E21906" w:rsidRDefault="00744815">
      <w:pPr>
        <w:rPr>
          <w:rFonts w:ascii="Times New Roman" w:eastAsia="Times New Roman" w:hAnsi="Times New Roman" w:cs="Times New Roman"/>
        </w:rPr>
      </w:pPr>
    </w:p>
    <w:p w14:paraId="079ED7DE"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46" w:name="_Toc118640778"/>
      <w:bookmarkStart w:id="47" w:name="_Toc118838242"/>
      <w:bookmarkStart w:id="48" w:name="_Toc785013236"/>
      <w:bookmarkStart w:id="49" w:name="_Toc1910781691"/>
      <w:r w:rsidRPr="4ECF97BB">
        <w:rPr>
          <w:rFonts w:ascii="Times New Roman" w:eastAsia="Times New Roman" w:hAnsi="Times New Roman" w:cs="Times New Roman"/>
        </w:rPr>
        <w:t>User Documentation</w:t>
      </w:r>
      <w:bookmarkEnd w:id="46"/>
      <w:bookmarkEnd w:id="47"/>
      <w:bookmarkEnd w:id="48"/>
      <w:bookmarkEnd w:id="49"/>
    </w:p>
    <w:p w14:paraId="73CC1C30" w14:textId="77777777" w:rsidR="00744815" w:rsidRPr="00E21906" w:rsidRDefault="000E7704" w:rsidP="00E00DF8">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application is simple to use. The flow of the application is highly straightforward. Users should be able to navigate it with ease. A video on the application usage is available in Appendix D and users may refer to it if needed. </w:t>
      </w:r>
    </w:p>
    <w:p w14:paraId="786254A5" w14:textId="77777777" w:rsidR="00744815" w:rsidRPr="00E21906" w:rsidRDefault="00744815">
      <w:pPr>
        <w:rPr>
          <w:rFonts w:ascii="Times New Roman" w:eastAsia="Times New Roman" w:hAnsi="Times New Roman" w:cs="Times New Roman"/>
        </w:rPr>
      </w:pPr>
    </w:p>
    <w:p w14:paraId="6F563DD7"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50" w:name="_Toc118640779"/>
      <w:bookmarkStart w:id="51" w:name="_Toc118838243"/>
      <w:bookmarkStart w:id="52" w:name="_Toc1957623303"/>
      <w:bookmarkStart w:id="53" w:name="_Toc564343637"/>
      <w:r w:rsidRPr="4ECF97BB">
        <w:rPr>
          <w:rFonts w:ascii="Times New Roman" w:eastAsia="Times New Roman" w:hAnsi="Times New Roman" w:cs="Times New Roman"/>
        </w:rPr>
        <w:t>Assumptions and Dependencies</w:t>
      </w:r>
      <w:bookmarkEnd w:id="50"/>
      <w:bookmarkEnd w:id="51"/>
      <w:bookmarkEnd w:id="52"/>
      <w:bookmarkEnd w:id="53"/>
    </w:p>
    <w:p w14:paraId="5A8F63B4" w14:textId="77777777" w:rsidR="00744815" w:rsidRPr="00E21906" w:rsidRDefault="000E7704" w:rsidP="00E00DF8">
      <w:pPr>
        <w:ind w:left="900"/>
        <w:rPr>
          <w:rFonts w:ascii="Times New Roman" w:eastAsia="Times New Roman" w:hAnsi="Times New Roman" w:cs="Times New Roman"/>
        </w:rPr>
      </w:pPr>
      <w:r w:rsidRPr="4ECF97BB">
        <w:rPr>
          <w:rFonts w:ascii="Times New Roman" w:eastAsia="Times New Roman" w:hAnsi="Times New Roman" w:cs="Times New Roman"/>
        </w:rPr>
        <w:t>Users should have an Android device capable of running the application.</w:t>
      </w:r>
    </w:p>
    <w:p w14:paraId="185BC8EF" w14:textId="208B7530" w:rsidR="00655052" w:rsidRPr="00E21906" w:rsidRDefault="000E7704" w:rsidP="00E00DF8">
      <w:pPr>
        <w:ind w:left="900"/>
        <w:rPr>
          <w:rFonts w:ascii="Times New Roman" w:eastAsia="Times New Roman" w:hAnsi="Times New Roman" w:cs="Times New Roman"/>
        </w:rPr>
      </w:pPr>
      <w:r w:rsidRPr="4ECF97BB">
        <w:rPr>
          <w:rFonts w:ascii="Times New Roman" w:eastAsia="Times New Roman" w:hAnsi="Times New Roman" w:cs="Times New Roman"/>
        </w:rPr>
        <w:t>Users should have Internet access to use the application.</w:t>
      </w:r>
    </w:p>
    <w:p w14:paraId="187909AB" w14:textId="4EAB41D6" w:rsidR="0136B0FB" w:rsidRPr="00E21906" w:rsidRDefault="0136B0FB" w:rsidP="00E00DF8">
      <w:pPr>
        <w:ind w:left="900"/>
        <w:rPr>
          <w:rFonts w:ascii="Times New Roman" w:eastAsia="Times New Roman" w:hAnsi="Times New Roman" w:cs="Times New Roman"/>
        </w:rPr>
      </w:pPr>
      <w:r w:rsidRPr="31589E5F">
        <w:rPr>
          <w:rFonts w:ascii="Times New Roman" w:eastAsia="Times New Roman" w:hAnsi="Times New Roman" w:cs="Times New Roman"/>
        </w:rPr>
        <w:t>Users allow the application to access device location.</w:t>
      </w:r>
    </w:p>
    <w:p w14:paraId="50FD3EF0" w14:textId="410F74D4" w:rsidR="00655052" w:rsidRPr="00DA6416" w:rsidRDefault="00655052">
      <w:pPr>
        <w:rPr>
          <w:rFonts w:ascii="Times New Roman" w:eastAsia="Times New Roman" w:hAnsi="Times New Roman" w:cs="Times New Roman"/>
        </w:rPr>
      </w:pPr>
    </w:p>
    <w:p w14:paraId="168942E1" w14:textId="37CDE808" w:rsidR="0BEE2A5C" w:rsidRPr="00DA6416" w:rsidRDefault="0BEE2A5C">
      <w:pPr>
        <w:rPr>
          <w:rFonts w:ascii="Times New Roman" w:eastAsia="Times New Roman" w:hAnsi="Times New Roman" w:cs="Times New Roman"/>
        </w:rPr>
      </w:pPr>
      <w:r w:rsidRPr="4ECF97BB">
        <w:rPr>
          <w:rFonts w:ascii="Times New Roman" w:eastAsia="Times New Roman" w:hAnsi="Times New Roman" w:cs="Times New Roman"/>
        </w:rPr>
        <w:br w:type="page"/>
      </w:r>
    </w:p>
    <w:p w14:paraId="6375EDB8" w14:textId="4DD1EAA3" w:rsidR="00B61BC2" w:rsidRPr="00E21906" w:rsidRDefault="00B61BC2" w:rsidP="008C5D61">
      <w:pPr>
        <w:pStyle w:val="Heading1"/>
        <w:numPr>
          <w:ilvl w:val="0"/>
          <w:numId w:val="2"/>
        </w:numPr>
        <w:ind w:hanging="360"/>
        <w:rPr>
          <w:rFonts w:ascii="Times New Roman" w:eastAsia="Times New Roman" w:hAnsi="Times New Roman" w:cs="Times New Roman"/>
        </w:rPr>
      </w:pPr>
      <w:bookmarkStart w:id="54" w:name="_Toc118640780"/>
      <w:bookmarkStart w:id="55" w:name="_Toc118838244"/>
      <w:bookmarkStart w:id="56" w:name="_Toc1413840770"/>
      <w:bookmarkStart w:id="57" w:name="_Toc358646428"/>
      <w:r w:rsidRPr="4ECF97BB">
        <w:rPr>
          <w:rFonts w:ascii="Times New Roman" w:eastAsia="Times New Roman" w:hAnsi="Times New Roman" w:cs="Times New Roman"/>
        </w:rPr>
        <w:lastRenderedPageBreak/>
        <w:t>External Interface Requirements</w:t>
      </w:r>
      <w:bookmarkEnd w:id="54"/>
      <w:bookmarkEnd w:id="55"/>
      <w:bookmarkEnd w:id="56"/>
      <w:bookmarkEnd w:id="57"/>
    </w:p>
    <w:p w14:paraId="46F1E1E4" w14:textId="4DD1EAA3" w:rsidR="71C4C75D" w:rsidRPr="00DA6416" w:rsidRDefault="71C4C75D" w:rsidP="4C34E735">
      <w:pPr>
        <w:pStyle w:val="Heading2"/>
        <w:spacing w:line="259" w:lineRule="auto"/>
        <w:ind w:left="720"/>
        <w:rPr>
          <w:rFonts w:ascii="Times New Roman" w:eastAsia="Times New Roman" w:hAnsi="Times New Roman" w:cs="Times New Roman"/>
        </w:rPr>
      </w:pPr>
    </w:p>
    <w:p w14:paraId="6A6D011E" w14:textId="061D2C58" w:rsidR="4891137E" w:rsidRPr="00E21906" w:rsidRDefault="71C4C75D" w:rsidP="4C34E735">
      <w:pPr>
        <w:pStyle w:val="Heading2"/>
        <w:spacing w:line="259" w:lineRule="auto"/>
        <w:ind w:left="720"/>
        <w:rPr>
          <w:rFonts w:ascii="Times New Roman" w:eastAsia="Times New Roman" w:hAnsi="Times New Roman" w:cs="Times New Roman"/>
        </w:rPr>
      </w:pPr>
      <w:bookmarkStart w:id="58" w:name="_Toc118838245"/>
      <w:bookmarkStart w:id="59" w:name="_Toc909856473"/>
      <w:bookmarkStart w:id="60" w:name="_Toc1717567245"/>
      <w:r w:rsidRPr="4ECF97BB">
        <w:rPr>
          <w:rFonts w:ascii="Times New Roman" w:eastAsia="Times New Roman" w:hAnsi="Times New Roman" w:cs="Times New Roman"/>
        </w:rPr>
        <w:t xml:space="preserve">3.1 Design </w:t>
      </w:r>
      <w:bookmarkEnd w:id="58"/>
      <w:bookmarkEnd w:id="59"/>
      <w:bookmarkEnd w:id="60"/>
      <w:r w:rsidRPr="5AFC399E">
        <w:rPr>
          <w:rFonts w:ascii="Times New Roman" w:eastAsia="Times New Roman" w:hAnsi="Times New Roman" w:cs="Times New Roman"/>
        </w:rPr>
        <w:t>Pattern</w:t>
      </w:r>
      <w:r w:rsidR="542E9150" w:rsidRPr="5AFC399E">
        <w:rPr>
          <w:rFonts w:ascii="Times New Roman" w:eastAsia="Times New Roman" w:hAnsi="Times New Roman" w:cs="Times New Roman"/>
        </w:rPr>
        <w:t>s</w:t>
      </w:r>
    </w:p>
    <w:p w14:paraId="4A1CFBA6" w14:textId="63A583FD" w:rsidR="4ECF97BB" w:rsidRDefault="4ECF97BB" w:rsidP="4ECF97BB">
      <w:pPr>
        <w:rPr>
          <w:rFonts w:ascii="Times New Roman" w:eastAsia="Times New Roman" w:hAnsi="Times New Roman" w:cs="Times New Roman"/>
        </w:rPr>
      </w:pPr>
    </w:p>
    <w:p w14:paraId="564C326E" w14:textId="2A8B108E" w:rsidR="22A92EE4" w:rsidRPr="00DA6416" w:rsidRDefault="22A92EE4" w:rsidP="00E00DF8">
      <w:pPr>
        <w:ind w:left="720"/>
        <w:rPr>
          <w:rFonts w:ascii="Times New Roman" w:eastAsia="Times New Roman" w:hAnsi="Times New Roman" w:cs="Times New Roman"/>
          <w:b/>
        </w:rPr>
      </w:pPr>
      <w:proofErr w:type="gramStart"/>
      <w:r w:rsidRPr="4ECF97BB">
        <w:rPr>
          <w:rFonts w:ascii="Times New Roman" w:eastAsia="Times New Roman" w:hAnsi="Times New Roman" w:cs="Times New Roman"/>
          <w:b/>
        </w:rPr>
        <w:t>3.1.1  Facade</w:t>
      </w:r>
      <w:proofErr w:type="gramEnd"/>
      <w:r w:rsidRPr="4ECF97BB">
        <w:rPr>
          <w:rFonts w:ascii="Times New Roman" w:eastAsia="Times New Roman" w:hAnsi="Times New Roman" w:cs="Times New Roman"/>
          <w:b/>
        </w:rPr>
        <w:t xml:space="preserve"> </w:t>
      </w:r>
      <w:r w:rsidR="7437C0BB" w:rsidRPr="1E994054">
        <w:rPr>
          <w:rFonts w:ascii="Times New Roman" w:eastAsia="Times New Roman" w:hAnsi="Times New Roman" w:cs="Times New Roman"/>
          <w:b/>
          <w:bCs/>
        </w:rPr>
        <w:t>Design Pattern</w:t>
      </w:r>
    </w:p>
    <w:p w14:paraId="3706B22C" w14:textId="62AC952C" w:rsidR="5646CD80" w:rsidRPr="00DA6416" w:rsidRDefault="07828A7D" w:rsidP="00E00DF8">
      <w:pPr>
        <w:ind w:left="720"/>
        <w:rPr>
          <w:rFonts w:ascii="Times New Roman" w:eastAsia="Times New Roman" w:hAnsi="Times New Roman" w:cs="Times New Roman"/>
        </w:rPr>
      </w:pPr>
      <w:r w:rsidRPr="4ECF97BB">
        <w:rPr>
          <w:rFonts w:ascii="Times New Roman" w:eastAsia="Times New Roman" w:hAnsi="Times New Roman" w:cs="Times New Roman"/>
        </w:rPr>
        <w:t xml:space="preserve">We implemented a </w:t>
      </w:r>
      <w:r w:rsidR="1FD2B6E7" w:rsidRPr="4ECF97BB">
        <w:rPr>
          <w:rFonts w:ascii="Times New Roman" w:eastAsia="Times New Roman" w:hAnsi="Times New Roman" w:cs="Times New Roman"/>
        </w:rPr>
        <w:t>bottom n</w:t>
      </w:r>
      <w:r w:rsidRPr="4ECF97BB">
        <w:rPr>
          <w:rFonts w:ascii="Times New Roman" w:eastAsia="Times New Roman" w:hAnsi="Times New Roman" w:cs="Times New Roman"/>
        </w:rPr>
        <w:t>avigat</w:t>
      </w:r>
      <w:r w:rsidR="4E15F1E8" w:rsidRPr="4ECF97BB">
        <w:rPr>
          <w:rFonts w:ascii="Times New Roman" w:eastAsia="Times New Roman" w:hAnsi="Times New Roman" w:cs="Times New Roman"/>
        </w:rPr>
        <w:t>ion</w:t>
      </w:r>
      <w:r w:rsidRPr="4ECF97BB">
        <w:rPr>
          <w:rFonts w:ascii="Times New Roman" w:eastAsia="Times New Roman" w:hAnsi="Times New Roman" w:cs="Times New Roman"/>
        </w:rPr>
        <w:t xml:space="preserve"> bar </w:t>
      </w:r>
      <w:r w:rsidR="1E3204F2" w:rsidRPr="4ECF97BB">
        <w:rPr>
          <w:rFonts w:ascii="Times New Roman" w:eastAsia="Times New Roman" w:hAnsi="Times New Roman" w:cs="Times New Roman"/>
        </w:rPr>
        <w:t xml:space="preserve">which allows users to navigate to different pages via </w:t>
      </w:r>
      <w:r w:rsidR="3847ADED" w:rsidRPr="4ECF97BB">
        <w:rPr>
          <w:rFonts w:ascii="Times New Roman" w:eastAsia="Times New Roman" w:hAnsi="Times New Roman" w:cs="Times New Roman"/>
        </w:rPr>
        <w:t xml:space="preserve">a simple </w:t>
      </w:r>
      <w:r w:rsidR="6D45C77A" w:rsidRPr="5AFC399E">
        <w:rPr>
          <w:rFonts w:ascii="Times New Roman" w:eastAsia="Times New Roman" w:hAnsi="Times New Roman" w:cs="Times New Roman"/>
        </w:rPr>
        <w:t xml:space="preserve">user </w:t>
      </w:r>
      <w:r w:rsidR="3847ADED" w:rsidRPr="4ECF97BB">
        <w:rPr>
          <w:rFonts w:ascii="Times New Roman" w:eastAsia="Times New Roman" w:hAnsi="Times New Roman" w:cs="Times New Roman"/>
        </w:rPr>
        <w:t xml:space="preserve">interface. </w:t>
      </w:r>
      <w:r w:rsidR="22ACB656" w:rsidRPr="5AFC399E">
        <w:rPr>
          <w:rFonts w:ascii="Times New Roman" w:eastAsia="Times New Roman" w:hAnsi="Times New Roman" w:cs="Times New Roman"/>
        </w:rPr>
        <w:t xml:space="preserve">The </w:t>
      </w:r>
      <w:proofErr w:type="spellStart"/>
      <w:r w:rsidR="22ACB656" w:rsidRPr="5AFC399E">
        <w:rPr>
          <w:rFonts w:ascii="Times New Roman" w:eastAsia="Times New Roman" w:hAnsi="Times New Roman" w:cs="Times New Roman"/>
        </w:rPr>
        <w:t>Navigator</w:t>
      </w:r>
      <w:r w:rsidR="747B9B9E" w:rsidRPr="5AFC399E">
        <w:rPr>
          <w:rFonts w:ascii="Times New Roman" w:eastAsia="Times New Roman" w:hAnsi="Times New Roman" w:cs="Times New Roman"/>
        </w:rPr>
        <w:t>Bar</w:t>
      </w:r>
      <w:proofErr w:type="spellEnd"/>
      <w:r w:rsidR="22ACB656" w:rsidRPr="5AFC399E">
        <w:rPr>
          <w:rFonts w:ascii="Times New Roman" w:eastAsia="Times New Roman" w:hAnsi="Times New Roman" w:cs="Times New Roman"/>
        </w:rPr>
        <w:t xml:space="preserve"> is a facade class which </w:t>
      </w:r>
      <w:r w:rsidR="3870E5D9" w:rsidRPr="5AFC399E">
        <w:rPr>
          <w:rFonts w:ascii="Times New Roman" w:eastAsia="Times New Roman" w:hAnsi="Times New Roman" w:cs="Times New Roman"/>
        </w:rPr>
        <w:t xml:space="preserve">serves to aggregate the different </w:t>
      </w:r>
      <w:r w:rsidR="3EE0275D" w:rsidRPr="5AFC399E">
        <w:rPr>
          <w:rFonts w:ascii="Times New Roman" w:eastAsia="Times New Roman" w:hAnsi="Times New Roman" w:cs="Times New Roman"/>
        </w:rPr>
        <w:t>Page classes</w:t>
      </w:r>
      <w:r w:rsidR="3870E5D9" w:rsidRPr="5AFC399E">
        <w:rPr>
          <w:rFonts w:ascii="Times New Roman" w:eastAsia="Times New Roman" w:hAnsi="Times New Roman" w:cs="Times New Roman"/>
        </w:rPr>
        <w:t xml:space="preserve"> of our application. </w:t>
      </w:r>
      <w:r w:rsidR="3847ADED" w:rsidRPr="4ECF97BB">
        <w:rPr>
          <w:rFonts w:ascii="Times New Roman" w:eastAsia="Times New Roman" w:hAnsi="Times New Roman" w:cs="Times New Roman"/>
        </w:rPr>
        <w:t xml:space="preserve">This hides the complexities of the system and </w:t>
      </w:r>
      <w:r w:rsidR="4EFE38AD" w:rsidRPr="5AFC399E">
        <w:rPr>
          <w:rFonts w:ascii="Times New Roman" w:eastAsia="Times New Roman" w:hAnsi="Times New Roman" w:cs="Times New Roman"/>
        </w:rPr>
        <w:t xml:space="preserve">reduces dependencies on </w:t>
      </w:r>
      <w:r w:rsidR="34E63A7F" w:rsidRPr="5AFC399E">
        <w:rPr>
          <w:rFonts w:ascii="Times New Roman" w:eastAsia="Times New Roman" w:hAnsi="Times New Roman" w:cs="Times New Roman"/>
        </w:rPr>
        <w:t xml:space="preserve">the </w:t>
      </w:r>
      <w:r w:rsidR="4EFE38AD" w:rsidRPr="5AFC399E">
        <w:rPr>
          <w:rFonts w:ascii="Times New Roman" w:eastAsia="Times New Roman" w:hAnsi="Times New Roman" w:cs="Times New Roman"/>
        </w:rPr>
        <w:t>classes</w:t>
      </w:r>
      <w:r w:rsidR="0E495BA0" w:rsidRPr="5AFC399E">
        <w:rPr>
          <w:rFonts w:ascii="Times New Roman" w:eastAsia="Times New Roman" w:hAnsi="Times New Roman" w:cs="Times New Roman"/>
        </w:rPr>
        <w:t xml:space="preserve"> which has unique functionalities</w:t>
      </w:r>
      <w:r w:rsidR="4EFE38AD" w:rsidRPr="5AFC399E">
        <w:rPr>
          <w:rFonts w:ascii="Times New Roman" w:eastAsia="Times New Roman" w:hAnsi="Times New Roman" w:cs="Times New Roman"/>
        </w:rPr>
        <w:t xml:space="preserve">. It also decouples the client from a complex </w:t>
      </w:r>
      <w:r w:rsidR="71B3C74B" w:rsidRPr="5AFC399E">
        <w:rPr>
          <w:rFonts w:ascii="Times New Roman" w:eastAsia="Times New Roman" w:hAnsi="Times New Roman" w:cs="Times New Roman"/>
        </w:rPr>
        <w:t xml:space="preserve">system </w:t>
      </w:r>
      <w:r w:rsidR="4EFE38AD" w:rsidRPr="5AFC399E">
        <w:rPr>
          <w:rFonts w:ascii="Times New Roman" w:eastAsia="Times New Roman" w:hAnsi="Times New Roman" w:cs="Times New Roman"/>
        </w:rPr>
        <w:t>and</w:t>
      </w:r>
      <w:r w:rsidR="3847ADED" w:rsidRPr="4ECF97BB">
        <w:rPr>
          <w:rFonts w:ascii="Times New Roman" w:eastAsia="Times New Roman" w:hAnsi="Times New Roman" w:cs="Times New Roman"/>
        </w:rPr>
        <w:t xml:space="preserve"> users </w:t>
      </w:r>
      <w:proofErr w:type="gramStart"/>
      <w:r w:rsidR="435B7BC8" w:rsidRPr="5AFC399E">
        <w:rPr>
          <w:rFonts w:ascii="Times New Roman" w:eastAsia="Times New Roman" w:hAnsi="Times New Roman" w:cs="Times New Roman"/>
        </w:rPr>
        <w:t xml:space="preserve">are able </w:t>
      </w:r>
      <w:r w:rsidR="3847ADED" w:rsidRPr="4ECF97BB">
        <w:rPr>
          <w:rFonts w:ascii="Times New Roman" w:eastAsia="Times New Roman" w:hAnsi="Times New Roman" w:cs="Times New Roman"/>
        </w:rPr>
        <w:t>to</w:t>
      </w:r>
      <w:proofErr w:type="gramEnd"/>
      <w:r w:rsidR="3847ADED" w:rsidRPr="4ECF97BB">
        <w:rPr>
          <w:rFonts w:ascii="Times New Roman" w:eastAsia="Times New Roman" w:hAnsi="Times New Roman" w:cs="Times New Roman"/>
        </w:rPr>
        <w:t xml:space="preserve"> easily access </w:t>
      </w:r>
      <w:r w:rsidR="15AA9D97" w:rsidRPr="4ECF97BB">
        <w:rPr>
          <w:rFonts w:ascii="Times New Roman" w:eastAsia="Times New Roman" w:hAnsi="Times New Roman" w:cs="Times New Roman"/>
        </w:rPr>
        <w:t>another page from any</w:t>
      </w:r>
      <w:r w:rsidR="3847ADED" w:rsidRPr="4ECF97BB">
        <w:rPr>
          <w:rFonts w:ascii="Times New Roman" w:eastAsia="Times New Roman" w:hAnsi="Times New Roman" w:cs="Times New Roman"/>
        </w:rPr>
        <w:t xml:space="preserve"> pages</w:t>
      </w:r>
      <w:r w:rsidR="15AA9D97" w:rsidRPr="4ECF97BB">
        <w:rPr>
          <w:rFonts w:ascii="Times New Roman" w:eastAsia="Times New Roman" w:hAnsi="Times New Roman" w:cs="Times New Roman"/>
        </w:rPr>
        <w:t xml:space="preserve"> he/she is currently on</w:t>
      </w:r>
      <w:r w:rsidR="341664B6" w:rsidRPr="4ECF97BB">
        <w:rPr>
          <w:rFonts w:ascii="Times New Roman" w:eastAsia="Times New Roman" w:hAnsi="Times New Roman" w:cs="Times New Roman"/>
        </w:rPr>
        <w:t>.</w:t>
      </w:r>
    </w:p>
    <w:p w14:paraId="6DC0784E" w14:textId="6E663B94" w:rsidR="5646CD80" w:rsidRPr="00DA6416" w:rsidRDefault="5646CD80" w:rsidP="00E00DF8">
      <w:pPr>
        <w:ind w:left="720"/>
        <w:rPr>
          <w:rFonts w:ascii="Times New Roman" w:eastAsia="Times New Roman" w:hAnsi="Times New Roman" w:cs="Times New Roman"/>
          <w:b/>
        </w:rPr>
      </w:pPr>
    </w:p>
    <w:p w14:paraId="2F6326CB" w14:textId="40C249E6" w:rsidR="22A92EE4" w:rsidRPr="00E21906" w:rsidRDefault="2F49E8BE" w:rsidP="00E00DF8">
      <w:pPr>
        <w:ind w:left="720"/>
        <w:rPr>
          <w:rFonts w:ascii="Times New Roman" w:eastAsia="Times New Roman" w:hAnsi="Times New Roman" w:cs="Times New Roman"/>
          <w:b/>
        </w:rPr>
      </w:pPr>
      <w:r w:rsidRPr="4ECF97BB">
        <w:rPr>
          <w:rFonts w:ascii="Times New Roman" w:eastAsia="Times New Roman" w:hAnsi="Times New Roman" w:cs="Times New Roman"/>
          <w:b/>
        </w:rPr>
        <w:t>3.1.</w:t>
      </w:r>
      <w:r w:rsidR="747FAAC1" w:rsidRPr="7E7C2328">
        <w:rPr>
          <w:rFonts w:ascii="Times New Roman" w:eastAsia="Times New Roman" w:hAnsi="Times New Roman" w:cs="Times New Roman"/>
          <w:b/>
          <w:bCs/>
        </w:rPr>
        <w:t>2</w:t>
      </w:r>
      <w:r w:rsidRPr="4ECF97BB">
        <w:rPr>
          <w:rFonts w:ascii="Times New Roman" w:eastAsia="Times New Roman" w:hAnsi="Times New Roman" w:cs="Times New Roman"/>
          <w:b/>
        </w:rPr>
        <w:t xml:space="preserve"> </w:t>
      </w:r>
      <w:r w:rsidR="1D5518F9" w:rsidRPr="4ECF97BB">
        <w:rPr>
          <w:rFonts w:ascii="Times New Roman" w:eastAsia="Times New Roman" w:hAnsi="Times New Roman" w:cs="Times New Roman"/>
          <w:b/>
        </w:rPr>
        <w:t>Singleton</w:t>
      </w:r>
      <w:r w:rsidR="31A6EAA7" w:rsidRPr="1E994054">
        <w:rPr>
          <w:rFonts w:ascii="Times New Roman" w:eastAsia="Times New Roman" w:hAnsi="Times New Roman" w:cs="Times New Roman"/>
          <w:b/>
          <w:bCs/>
        </w:rPr>
        <w:t xml:space="preserve"> Pattern</w:t>
      </w:r>
    </w:p>
    <w:p w14:paraId="1CA90A8A" w14:textId="6FF0F314" w:rsidR="1A657DD5" w:rsidRPr="00DA6416" w:rsidRDefault="1D5518F9" w:rsidP="00E00DF8">
      <w:pPr>
        <w:spacing w:line="259" w:lineRule="auto"/>
        <w:ind w:left="720"/>
        <w:rPr>
          <w:rFonts w:ascii="Times New Roman" w:eastAsia="Times New Roman" w:hAnsi="Times New Roman" w:cs="Times New Roman"/>
        </w:rPr>
      </w:pPr>
      <w:r w:rsidRPr="4ECF97BB">
        <w:rPr>
          <w:rFonts w:ascii="Times New Roman" w:eastAsia="Times New Roman" w:hAnsi="Times New Roman" w:cs="Times New Roman"/>
        </w:rPr>
        <w:t>For each login, the user object is only created once</w:t>
      </w:r>
      <w:r w:rsidR="606C18B6" w:rsidRPr="4ECF97BB">
        <w:rPr>
          <w:rFonts w:ascii="Times New Roman" w:eastAsia="Times New Roman" w:hAnsi="Times New Roman" w:cs="Times New Roman"/>
        </w:rPr>
        <w:t>. The</w:t>
      </w:r>
      <w:r w:rsidRPr="4ECF97BB">
        <w:rPr>
          <w:rFonts w:ascii="Times New Roman" w:eastAsia="Times New Roman" w:hAnsi="Times New Roman" w:cs="Times New Roman"/>
        </w:rPr>
        <w:t xml:space="preserve"> user’s d</w:t>
      </w:r>
      <w:r w:rsidR="2EA18109" w:rsidRPr="4ECF97BB">
        <w:rPr>
          <w:rFonts w:ascii="Times New Roman" w:eastAsia="Times New Roman" w:hAnsi="Times New Roman" w:cs="Times New Roman"/>
        </w:rPr>
        <w:t xml:space="preserve">etails </w:t>
      </w:r>
      <w:proofErr w:type="gramStart"/>
      <w:r w:rsidR="2EA18109" w:rsidRPr="4ECF97BB">
        <w:rPr>
          <w:rFonts w:ascii="Times New Roman" w:eastAsia="Times New Roman" w:hAnsi="Times New Roman" w:cs="Times New Roman"/>
        </w:rPr>
        <w:t>is</w:t>
      </w:r>
      <w:proofErr w:type="gramEnd"/>
      <w:r w:rsidR="2EA18109" w:rsidRPr="4ECF97BB">
        <w:rPr>
          <w:rFonts w:ascii="Times New Roman" w:eastAsia="Times New Roman" w:hAnsi="Times New Roman" w:cs="Times New Roman"/>
        </w:rPr>
        <w:t xml:space="preserve"> then passed </w:t>
      </w:r>
      <w:r w:rsidR="4F6C8044" w:rsidRPr="4ECF97BB">
        <w:rPr>
          <w:rFonts w:ascii="Times New Roman" w:eastAsia="Times New Roman" w:hAnsi="Times New Roman" w:cs="Times New Roman"/>
        </w:rPr>
        <w:t xml:space="preserve">to other classes </w:t>
      </w:r>
      <w:r w:rsidR="606C18B6" w:rsidRPr="4ECF97BB">
        <w:rPr>
          <w:rFonts w:ascii="Times New Roman" w:eastAsia="Times New Roman" w:hAnsi="Times New Roman" w:cs="Times New Roman"/>
        </w:rPr>
        <w:t xml:space="preserve">and there is no need to re-instantiate </w:t>
      </w:r>
      <w:r w:rsidR="606C18B6" w:rsidRPr="44193102">
        <w:rPr>
          <w:rFonts w:ascii="Times New Roman" w:eastAsia="Times New Roman" w:hAnsi="Times New Roman" w:cs="Times New Roman"/>
        </w:rPr>
        <w:t xml:space="preserve">the user </w:t>
      </w:r>
      <w:r w:rsidR="606C18B6" w:rsidRPr="4ECF97BB">
        <w:rPr>
          <w:rFonts w:ascii="Times New Roman" w:eastAsia="Times New Roman" w:hAnsi="Times New Roman" w:cs="Times New Roman"/>
        </w:rPr>
        <w:t xml:space="preserve">object to get the </w:t>
      </w:r>
      <w:r w:rsidR="606C18B6" w:rsidRPr="44193102">
        <w:rPr>
          <w:rFonts w:ascii="Times New Roman" w:eastAsia="Times New Roman" w:hAnsi="Times New Roman" w:cs="Times New Roman"/>
        </w:rPr>
        <w:t>attributes.</w:t>
      </w:r>
    </w:p>
    <w:p w14:paraId="0249DB38" w14:textId="20A8903D" w:rsidR="547E961A" w:rsidRPr="00DA6416" w:rsidRDefault="547E961A" w:rsidP="00E00DF8">
      <w:pPr>
        <w:ind w:left="720"/>
        <w:rPr>
          <w:rFonts w:ascii="Times New Roman" w:eastAsia="Times New Roman" w:hAnsi="Times New Roman" w:cs="Times New Roman"/>
          <w:b/>
        </w:rPr>
      </w:pPr>
    </w:p>
    <w:p w14:paraId="0652C918" w14:textId="5569170C" w:rsidR="1602339B" w:rsidRDefault="1602339B" w:rsidP="00E00DF8">
      <w:pPr>
        <w:ind w:left="720"/>
        <w:rPr>
          <w:rFonts w:ascii="Times New Roman" w:eastAsia="Times New Roman" w:hAnsi="Times New Roman" w:cs="Times New Roman"/>
          <w:b/>
          <w:bCs/>
        </w:rPr>
      </w:pPr>
      <w:r w:rsidRPr="74C03CCD">
        <w:rPr>
          <w:rFonts w:ascii="Times New Roman" w:eastAsia="Times New Roman" w:hAnsi="Times New Roman" w:cs="Times New Roman"/>
          <w:b/>
          <w:bCs/>
        </w:rPr>
        <w:t>3.1.3 Builder Pattern</w:t>
      </w:r>
    </w:p>
    <w:p w14:paraId="35E60443" w14:textId="6FF0F314" w:rsidR="1602339B" w:rsidRDefault="1602339B" w:rsidP="00E00DF8">
      <w:pPr>
        <w:ind w:left="720"/>
        <w:rPr>
          <w:rFonts w:ascii="Times New Roman" w:eastAsia="Times New Roman" w:hAnsi="Times New Roman" w:cs="Times New Roman"/>
        </w:rPr>
      </w:pPr>
      <w:r w:rsidRPr="1C8FC408">
        <w:rPr>
          <w:rFonts w:ascii="Times New Roman" w:eastAsia="Times New Roman" w:hAnsi="Times New Roman" w:cs="Times New Roman"/>
        </w:rPr>
        <w:t xml:space="preserve">This is implemented in the Comment </w:t>
      </w:r>
      <w:r w:rsidR="37B1EA04" w:rsidRPr="5C591A53">
        <w:rPr>
          <w:rFonts w:ascii="Times New Roman" w:eastAsia="Times New Roman" w:hAnsi="Times New Roman" w:cs="Times New Roman"/>
        </w:rPr>
        <w:t>S</w:t>
      </w:r>
      <w:r w:rsidRPr="5C591A53">
        <w:rPr>
          <w:rFonts w:ascii="Times New Roman" w:eastAsia="Times New Roman" w:hAnsi="Times New Roman" w:cs="Times New Roman"/>
        </w:rPr>
        <w:t>ection</w:t>
      </w:r>
      <w:r w:rsidRPr="1C8FC408">
        <w:rPr>
          <w:rFonts w:ascii="Times New Roman" w:eastAsia="Times New Roman" w:hAnsi="Times New Roman" w:cs="Times New Roman"/>
        </w:rPr>
        <w:t xml:space="preserve"> where each comment is a class. </w:t>
      </w:r>
      <w:r w:rsidRPr="34A5B847">
        <w:rPr>
          <w:rFonts w:ascii="Times New Roman" w:eastAsia="Times New Roman" w:hAnsi="Times New Roman" w:cs="Times New Roman"/>
        </w:rPr>
        <w:t xml:space="preserve">Each comment is built with the user’s username, comment and </w:t>
      </w:r>
      <w:r w:rsidR="21F37BFD" w:rsidRPr="34A5B847">
        <w:rPr>
          <w:rFonts w:ascii="Times New Roman" w:eastAsia="Times New Roman" w:hAnsi="Times New Roman" w:cs="Times New Roman"/>
        </w:rPr>
        <w:t>the date</w:t>
      </w:r>
      <w:r w:rsidR="21F37BFD" w:rsidRPr="0AB3C7B3">
        <w:rPr>
          <w:rFonts w:ascii="Times New Roman" w:eastAsia="Times New Roman" w:hAnsi="Times New Roman" w:cs="Times New Roman"/>
        </w:rPr>
        <w:t xml:space="preserve"> and time </w:t>
      </w:r>
      <w:r w:rsidR="21F37BFD" w:rsidRPr="03D45FC2">
        <w:rPr>
          <w:rFonts w:ascii="Times New Roman" w:eastAsia="Times New Roman" w:hAnsi="Times New Roman" w:cs="Times New Roman"/>
        </w:rPr>
        <w:t>whe</w:t>
      </w:r>
      <w:r w:rsidR="02114BBF" w:rsidRPr="03D45FC2">
        <w:rPr>
          <w:rFonts w:ascii="Times New Roman" w:eastAsia="Times New Roman" w:hAnsi="Times New Roman" w:cs="Times New Roman"/>
        </w:rPr>
        <w:t>n</w:t>
      </w:r>
      <w:r w:rsidR="21F37BFD" w:rsidRPr="0AB3C7B3">
        <w:rPr>
          <w:rFonts w:ascii="Times New Roman" w:eastAsia="Times New Roman" w:hAnsi="Times New Roman" w:cs="Times New Roman"/>
        </w:rPr>
        <w:t xml:space="preserve"> each comment is posted. The final </w:t>
      </w:r>
      <w:r w:rsidR="757B3B6F" w:rsidRPr="5C591A53">
        <w:rPr>
          <w:rFonts w:ascii="Times New Roman" w:eastAsia="Times New Roman" w:hAnsi="Times New Roman" w:cs="Times New Roman"/>
        </w:rPr>
        <w:t xml:space="preserve">Comment section comprises of </w:t>
      </w:r>
      <w:r w:rsidR="2C51E11B" w:rsidRPr="078844E7">
        <w:rPr>
          <w:rFonts w:ascii="Times New Roman" w:eastAsia="Times New Roman" w:hAnsi="Times New Roman" w:cs="Times New Roman"/>
        </w:rPr>
        <w:t>a</w:t>
      </w:r>
      <w:r w:rsidR="21F37BFD" w:rsidRPr="5C591A53">
        <w:rPr>
          <w:rFonts w:ascii="Times New Roman" w:eastAsia="Times New Roman" w:hAnsi="Times New Roman" w:cs="Times New Roman"/>
        </w:rPr>
        <w:t xml:space="preserve"> </w:t>
      </w:r>
      <w:r w:rsidR="21F37BFD" w:rsidRPr="0AB3C7B3">
        <w:rPr>
          <w:rFonts w:ascii="Times New Roman" w:eastAsia="Times New Roman" w:hAnsi="Times New Roman" w:cs="Times New Roman"/>
        </w:rPr>
        <w:t>list of comments</w:t>
      </w:r>
      <w:r w:rsidR="4266D8AF" w:rsidRPr="37B53039">
        <w:rPr>
          <w:rFonts w:ascii="Times New Roman" w:eastAsia="Times New Roman" w:hAnsi="Times New Roman" w:cs="Times New Roman"/>
        </w:rPr>
        <w:t>.</w:t>
      </w:r>
    </w:p>
    <w:p w14:paraId="7ADA27C2" w14:textId="77D1DF2E" w:rsidR="3D01A26D" w:rsidRPr="00DA6416" w:rsidRDefault="3D01A26D" w:rsidP="3D01A26D">
      <w:pPr>
        <w:rPr>
          <w:rFonts w:ascii="Times New Roman" w:eastAsia="Times New Roman" w:hAnsi="Times New Roman" w:cs="Times New Roman"/>
          <w:b/>
        </w:rPr>
      </w:pPr>
    </w:p>
    <w:p w14:paraId="3E2DA11B" w14:textId="746FBF8A" w:rsidR="00B61BC2" w:rsidRPr="00DA6416" w:rsidRDefault="00B61BC2" w:rsidP="00B61BC2">
      <w:pPr>
        <w:rPr>
          <w:rFonts w:ascii="Times New Roman" w:eastAsia="Times New Roman" w:hAnsi="Times New Roman" w:cs="Times New Roman"/>
        </w:rPr>
      </w:pPr>
    </w:p>
    <w:p w14:paraId="778A6CE9" w14:textId="31D45C8D" w:rsidR="00B61BC2" w:rsidRDefault="71C4C75D" w:rsidP="33FE7AA0">
      <w:pPr>
        <w:pStyle w:val="Heading2"/>
        <w:ind w:left="720"/>
        <w:rPr>
          <w:rFonts w:ascii="Times New Roman" w:eastAsia="Times New Roman" w:hAnsi="Times New Roman" w:cs="Times New Roman"/>
        </w:rPr>
      </w:pPr>
      <w:bookmarkStart w:id="61" w:name="_Toc118640781"/>
      <w:bookmarkStart w:id="62" w:name="_Toc118838246"/>
      <w:bookmarkStart w:id="63" w:name="_Toc572411624"/>
      <w:bookmarkStart w:id="64" w:name="_Toc2102803509"/>
      <w:r w:rsidRPr="4ECF97BB">
        <w:rPr>
          <w:rFonts w:ascii="Times New Roman" w:eastAsia="Times New Roman" w:hAnsi="Times New Roman" w:cs="Times New Roman"/>
        </w:rPr>
        <w:t xml:space="preserve">3.2 </w:t>
      </w:r>
      <w:r w:rsidR="00B61BC2" w:rsidRPr="4ECF97BB">
        <w:rPr>
          <w:rFonts w:ascii="Times New Roman" w:eastAsia="Times New Roman" w:hAnsi="Times New Roman" w:cs="Times New Roman"/>
        </w:rPr>
        <w:t>User Interfaces</w:t>
      </w:r>
      <w:bookmarkEnd w:id="61"/>
      <w:bookmarkEnd w:id="62"/>
      <w:r w:rsidR="00B61BC2" w:rsidRPr="4ECF97BB">
        <w:rPr>
          <w:rFonts w:ascii="Times New Roman" w:eastAsia="Times New Roman" w:hAnsi="Times New Roman" w:cs="Times New Roman"/>
        </w:rPr>
        <w:t xml:space="preserve"> </w:t>
      </w:r>
      <w:bookmarkEnd w:id="63"/>
      <w:bookmarkEnd w:id="64"/>
    </w:p>
    <w:p w14:paraId="7EB2A455" w14:textId="31D45C8D" w:rsidR="00E00DF8" w:rsidRPr="00E00DF8" w:rsidRDefault="00E00DF8" w:rsidP="00E00DF8"/>
    <w:p w14:paraId="14811A43" w14:textId="28AEA291" w:rsidR="00B61BC2" w:rsidRPr="00E21906" w:rsidRDefault="00C9582D" w:rsidP="00E00DF8">
      <w:pPr>
        <w:ind w:left="720"/>
        <w:rPr>
          <w:rFonts w:ascii="Times New Roman" w:eastAsia="Times New Roman" w:hAnsi="Times New Roman" w:cs="Times New Roman"/>
        </w:rPr>
      </w:pPr>
      <w:r w:rsidRPr="4ECF97BB">
        <w:rPr>
          <w:rFonts w:ascii="Times New Roman" w:eastAsia="Times New Roman" w:hAnsi="Times New Roman" w:cs="Times New Roman"/>
        </w:rPr>
        <w:t>POI</w:t>
      </w:r>
      <w:r w:rsidR="009A32D7" w:rsidRPr="4ECF97BB">
        <w:rPr>
          <w:rFonts w:ascii="Times New Roman" w:eastAsia="Times New Roman" w:hAnsi="Times New Roman" w:cs="Times New Roman"/>
        </w:rPr>
        <w:t>.sg</w:t>
      </w:r>
      <w:r w:rsidR="00A758F5" w:rsidRPr="4ECF97BB">
        <w:rPr>
          <w:rFonts w:ascii="Times New Roman" w:eastAsia="Times New Roman" w:hAnsi="Times New Roman" w:cs="Times New Roman"/>
        </w:rPr>
        <w:t xml:space="preserve"> </w:t>
      </w:r>
      <w:r w:rsidR="00B61BC2" w:rsidRPr="4ECF97BB">
        <w:rPr>
          <w:rFonts w:ascii="Times New Roman" w:eastAsia="Times New Roman" w:hAnsi="Times New Roman" w:cs="Times New Roman"/>
        </w:rPr>
        <w:t xml:space="preserve">is a highly interactive application and is simple to use. It has features such as buttons, icons, pop-up messages and text boxes. Every page is clear and consistent for users. Error messages will notify the user when there is an invalid entry and will prompt the user to retry. These interactive features improve the user's experience.  </w:t>
      </w:r>
    </w:p>
    <w:p w14:paraId="37D93A4E" w14:textId="77777777" w:rsidR="00B61BC2" w:rsidRPr="00E21906" w:rsidRDefault="00B61BC2" w:rsidP="00E00DF8">
      <w:pPr>
        <w:ind w:left="1620"/>
        <w:rPr>
          <w:rFonts w:ascii="Times New Roman" w:eastAsia="Times New Roman" w:hAnsi="Times New Roman" w:cs="Times New Roman"/>
        </w:rPr>
      </w:pPr>
    </w:p>
    <w:p w14:paraId="239EA47E" w14:textId="0D1C4467" w:rsidR="00B61BC2" w:rsidRPr="00E21906" w:rsidRDefault="00B61BC2" w:rsidP="00E00DF8">
      <w:pPr>
        <w:ind w:left="720"/>
        <w:rPr>
          <w:rFonts w:ascii="Times New Roman" w:eastAsia="Times New Roman" w:hAnsi="Times New Roman" w:cs="Times New Roman"/>
        </w:rPr>
      </w:pPr>
      <w:r w:rsidRPr="3BD4E534">
        <w:rPr>
          <w:rFonts w:ascii="Times New Roman" w:eastAsia="Times New Roman" w:hAnsi="Times New Roman" w:cs="Times New Roman"/>
        </w:rPr>
        <w:t xml:space="preserve">Every function in the application is activated based on the user's input. The screen layouts in the application that have a user interface include the </w:t>
      </w:r>
      <w:r w:rsidR="00816FA1" w:rsidRPr="3BD4E534">
        <w:rPr>
          <w:rFonts w:ascii="Times New Roman" w:eastAsia="Times New Roman" w:hAnsi="Times New Roman" w:cs="Times New Roman"/>
        </w:rPr>
        <w:t>Start</w:t>
      </w:r>
      <w:r w:rsidRPr="3BD4E534">
        <w:rPr>
          <w:rFonts w:ascii="Times New Roman" w:eastAsia="Times New Roman" w:hAnsi="Times New Roman" w:cs="Times New Roman"/>
        </w:rPr>
        <w:t xml:space="preserve"> Screen, </w:t>
      </w:r>
      <w:r w:rsidR="00816FA1" w:rsidRPr="3BD4E534">
        <w:rPr>
          <w:rFonts w:ascii="Times New Roman" w:eastAsia="Times New Roman" w:hAnsi="Times New Roman" w:cs="Times New Roman"/>
        </w:rPr>
        <w:t>Sign-Up</w:t>
      </w:r>
      <w:r w:rsidRPr="3BD4E534">
        <w:rPr>
          <w:rFonts w:ascii="Times New Roman" w:eastAsia="Times New Roman" w:hAnsi="Times New Roman" w:cs="Times New Roman"/>
        </w:rPr>
        <w:t xml:space="preserve"> Screen, </w:t>
      </w:r>
      <w:r w:rsidR="00816FA1" w:rsidRPr="3BD4E534">
        <w:rPr>
          <w:rFonts w:ascii="Times New Roman" w:eastAsia="Times New Roman" w:hAnsi="Times New Roman" w:cs="Times New Roman"/>
        </w:rPr>
        <w:t>Main Page</w:t>
      </w:r>
      <w:r w:rsidRPr="3BD4E534">
        <w:rPr>
          <w:rFonts w:ascii="Times New Roman" w:eastAsia="Times New Roman" w:hAnsi="Times New Roman" w:cs="Times New Roman"/>
        </w:rPr>
        <w:t xml:space="preserve"> Screen, Search </w:t>
      </w:r>
      <w:r w:rsidR="00634DC7" w:rsidRPr="3BD4E534">
        <w:rPr>
          <w:rFonts w:ascii="Times New Roman" w:eastAsia="Times New Roman" w:hAnsi="Times New Roman" w:cs="Times New Roman"/>
        </w:rPr>
        <w:t>Location</w:t>
      </w:r>
      <w:r w:rsidRPr="3BD4E534">
        <w:rPr>
          <w:rFonts w:ascii="Times New Roman" w:eastAsia="Times New Roman" w:hAnsi="Times New Roman" w:cs="Times New Roman"/>
        </w:rPr>
        <w:t xml:space="preserve"> Screen. Users can navigate the application based on their actions and interactions with the application. </w:t>
      </w:r>
    </w:p>
    <w:p w14:paraId="6617DA5F" w14:textId="5E4D5602" w:rsidR="445F0D63" w:rsidRDefault="445F0D63" w:rsidP="71424ED5">
      <w:pPr>
        <w:ind w:left="900"/>
        <w:jc w:val="center"/>
      </w:pPr>
      <w:r>
        <w:rPr>
          <w:noProof/>
        </w:rPr>
        <w:lastRenderedPageBreak/>
        <w:drawing>
          <wp:inline distT="0" distB="0" distL="0" distR="0" wp14:anchorId="373A1700" wp14:editId="2A592BD8">
            <wp:extent cx="1854058" cy="3803197"/>
            <wp:effectExtent l="0" t="0" r="0" b="0"/>
            <wp:docPr id="1963095119" name="Picture 196309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095119"/>
                    <pic:cNvPicPr/>
                  </pic:nvPicPr>
                  <pic:blipFill>
                    <a:blip r:embed="rId11">
                      <a:extLst>
                        <a:ext uri="{28A0092B-C50C-407E-A947-70E740481C1C}">
                          <a14:useLocalDpi xmlns:a14="http://schemas.microsoft.com/office/drawing/2010/main" val="0"/>
                        </a:ext>
                      </a:extLst>
                    </a:blip>
                    <a:stretch>
                      <a:fillRect/>
                    </a:stretch>
                  </pic:blipFill>
                  <pic:spPr>
                    <a:xfrm>
                      <a:off x="0" y="0"/>
                      <a:ext cx="1854058" cy="3803197"/>
                    </a:xfrm>
                    <a:prstGeom prst="rect">
                      <a:avLst/>
                    </a:prstGeom>
                  </pic:spPr>
                </pic:pic>
              </a:graphicData>
            </a:graphic>
          </wp:inline>
        </w:drawing>
      </w:r>
    </w:p>
    <w:p w14:paraId="18194DAB" w14:textId="77777777" w:rsidR="00B61BC2" w:rsidRPr="00E21906" w:rsidRDefault="00B61BC2" w:rsidP="00B61BC2">
      <w:pPr>
        <w:ind w:left="900"/>
        <w:rPr>
          <w:rFonts w:ascii="Times New Roman" w:eastAsia="Times New Roman" w:hAnsi="Times New Roman" w:cs="Times New Roman"/>
        </w:rPr>
      </w:pPr>
    </w:p>
    <w:p w14:paraId="2110085B" w14:textId="190FCDC3" w:rsidR="00E210ED" w:rsidRPr="00E21906" w:rsidRDefault="00E210ED" w:rsidP="3BD4E534">
      <w:pPr>
        <w:ind w:left="720"/>
      </w:pPr>
    </w:p>
    <w:p w14:paraId="1DC54F12" w14:textId="77777777"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Screen 1: Start Screen</w:t>
      </w:r>
    </w:p>
    <w:p w14:paraId="25050C11" w14:textId="0847CAF7" w:rsidR="5B748A97" w:rsidRPr="00E21906" w:rsidRDefault="5B748A97" w:rsidP="5B748A97">
      <w:pPr>
        <w:ind w:left="900"/>
        <w:rPr>
          <w:rFonts w:ascii="Times New Roman" w:eastAsia="Times New Roman" w:hAnsi="Times New Roman" w:cs="Times New Roman"/>
        </w:rPr>
      </w:pPr>
    </w:p>
    <w:p w14:paraId="49D09948" w14:textId="78CBDDFB"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The Start Screen has two buttons “Login” and “</w:t>
      </w:r>
      <w:r w:rsidR="002B1CA9" w:rsidRPr="4ECF97BB">
        <w:rPr>
          <w:rFonts w:ascii="Times New Roman" w:eastAsia="Times New Roman" w:hAnsi="Times New Roman" w:cs="Times New Roman"/>
        </w:rPr>
        <w:t>Sign Up</w:t>
      </w:r>
      <w:r w:rsidRPr="4ECF97BB">
        <w:rPr>
          <w:rFonts w:ascii="Times New Roman" w:eastAsia="Times New Roman" w:hAnsi="Times New Roman" w:cs="Times New Roman"/>
        </w:rPr>
        <w:t>”</w:t>
      </w:r>
      <w:r w:rsidR="004F4DDE" w:rsidRPr="4ECF97BB">
        <w:rPr>
          <w:rFonts w:ascii="Times New Roman" w:eastAsia="Times New Roman" w:hAnsi="Times New Roman" w:cs="Times New Roman"/>
        </w:rPr>
        <w:t xml:space="preserve">. </w:t>
      </w:r>
      <w:r w:rsidR="003A257E" w:rsidRPr="4ECF97BB">
        <w:rPr>
          <w:rFonts w:ascii="Times New Roman" w:eastAsia="Times New Roman" w:hAnsi="Times New Roman" w:cs="Times New Roman"/>
        </w:rPr>
        <w:t xml:space="preserve">New users </w:t>
      </w:r>
      <w:r w:rsidRPr="4ECF97BB">
        <w:rPr>
          <w:rFonts w:ascii="Times New Roman" w:eastAsia="Times New Roman" w:hAnsi="Times New Roman" w:cs="Times New Roman"/>
        </w:rPr>
        <w:t xml:space="preserve">will </w:t>
      </w:r>
      <w:r w:rsidR="003A257E" w:rsidRPr="4ECF97BB">
        <w:rPr>
          <w:rFonts w:ascii="Times New Roman" w:eastAsia="Times New Roman" w:hAnsi="Times New Roman" w:cs="Times New Roman"/>
        </w:rPr>
        <w:t xml:space="preserve">click on “Sign Up” and will be directed </w:t>
      </w:r>
      <w:r w:rsidRPr="4ECF97BB">
        <w:rPr>
          <w:rFonts w:ascii="Times New Roman" w:eastAsia="Times New Roman" w:hAnsi="Times New Roman" w:cs="Times New Roman"/>
        </w:rPr>
        <w:t xml:space="preserve">to the </w:t>
      </w:r>
      <w:proofErr w:type="gramStart"/>
      <w:r w:rsidR="003A257E" w:rsidRPr="4ECF97BB">
        <w:rPr>
          <w:rFonts w:ascii="Times New Roman" w:eastAsia="Times New Roman" w:hAnsi="Times New Roman" w:cs="Times New Roman"/>
        </w:rPr>
        <w:t>Sign Up</w:t>
      </w:r>
      <w:proofErr w:type="gramEnd"/>
      <w:r w:rsidRPr="4ECF97BB">
        <w:rPr>
          <w:rFonts w:ascii="Times New Roman" w:eastAsia="Times New Roman" w:hAnsi="Times New Roman" w:cs="Times New Roman"/>
        </w:rPr>
        <w:t xml:space="preserve"> Screen</w:t>
      </w:r>
      <w:r w:rsidR="003A257E" w:rsidRPr="4ECF97BB">
        <w:rPr>
          <w:rFonts w:ascii="Times New Roman" w:eastAsia="Times New Roman" w:hAnsi="Times New Roman" w:cs="Times New Roman"/>
        </w:rPr>
        <w:t xml:space="preserve"> </w:t>
      </w:r>
      <w:r w:rsidRPr="4ECF97BB">
        <w:rPr>
          <w:rFonts w:ascii="Times New Roman" w:eastAsia="Times New Roman" w:hAnsi="Times New Roman" w:cs="Times New Roman"/>
        </w:rPr>
        <w:t>(Screen 2</w:t>
      </w:r>
      <w:r w:rsidR="003A257E" w:rsidRPr="4ECF97BB">
        <w:rPr>
          <w:rFonts w:ascii="Times New Roman" w:eastAsia="Times New Roman" w:hAnsi="Times New Roman" w:cs="Times New Roman"/>
        </w:rPr>
        <w:t>). Existing users will need to fill t</w:t>
      </w:r>
      <w:r w:rsidR="004F4DDE" w:rsidRPr="4ECF97BB">
        <w:rPr>
          <w:rFonts w:ascii="Times New Roman" w:eastAsia="Times New Roman" w:hAnsi="Times New Roman" w:cs="Times New Roman"/>
        </w:rPr>
        <w:t>he input fields of Email and Password</w:t>
      </w:r>
      <w:r w:rsidR="004F631C" w:rsidRPr="4ECF97BB">
        <w:rPr>
          <w:rFonts w:ascii="Times New Roman" w:eastAsia="Times New Roman" w:hAnsi="Times New Roman" w:cs="Times New Roman"/>
        </w:rPr>
        <w:t xml:space="preserve"> with </w:t>
      </w:r>
      <w:r w:rsidR="00180D0D" w:rsidRPr="4ECF97BB">
        <w:rPr>
          <w:rFonts w:ascii="Times New Roman" w:eastAsia="Times New Roman" w:hAnsi="Times New Roman" w:cs="Times New Roman"/>
        </w:rPr>
        <w:t>their valid account</w:t>
      </w:r>
      <w:r w:rsidR="004F631C" w:rsidRPr="4ECF97BB">
        <w:rPr>
          <w:rFonts w:ascii="Times New Roman" w:eastAsia="Times New Roman" w:hAnsi="Times New Roman" w:cs="Times New Roman"/>
        </w:rPr>
        <w:t xml:space="preserve"> </w:t>
      </w:r>
      <w:r w:rsidR="00180D0D" w:rsidRPr="4ECF97BB">
        <w:rPr>
          <w:rFonts w:ascii="Times New Roman" w:eastAsia="Times New Roman" w:hAnsi="Times New Roman" w:cs="Times New Roman"/>
        </w:rPr>
        <w:t>data</w:t>
      </w:r>
      <w:r w:rsidR="00F5218B" w:rsidRPr="4ECF97BB">
        <w:rPr>
          <w:rFonts w:ascii="Times New Roman" w:eastAsia="Times New Roman" w:hAnsi="Times New Roman" w:cs="Times New Roman"/>
        </w:rPr>
        <w:t xml:space="preserve"> </w:t>
      </w:r>
      <w:r w:rsidR="00501346" w:rsidRPr="4ECF97BB">
        <w:rPr>
          <w:rFonts w:ascii="Times New Roman" w:eastAsia="Times New Roman" w:hAnsi="Times New Roman" w:cs="Times New Roman"/>
        </w:rPr>
        <w:t>before clicking on “Login”</w:t>
      </w:r>
      <w:r w:rsidR="00677F2C" w:rsidRPr="4ECF97BB">
        <w:rPr>
          <w:rFonts w:ascii="Times New Roman" w:eastAsia="Times New Roman" w:hAnsi="Times New Roman" w:cs="Times New Roman"/>
        </w:rPr>
        <w:t xml:space="preserve">, after which the user will be directed to the Main Page </w:t>
      </w:r>
      <w:r w:rsidRPr="4ECF97BB">
        <w:rPr>
          <w:rFonts w:ascii="Times New Roman" w:eastAsia="Times New Roman" w:hAnsi="Times New Roman" w:cs="Times New Roman"/>
        </w:rPr>
        <w:t>(Screen 3</w:t>
      </w:r>
      <w:r w:rsidR="00677F2C" w:rsidRPr="4ECF97BB">
        <w:rPr>
          <w:rFonts w:ascii="Times New Roman" w:eastAsia="Times New Roman" w:hAnsi="Times New Roman" w:cs="Times New Roman"/>
        </w:rPr>
        <w:t>).</w:t>
      </w:r>
      <w:r w:rsidRPr="4ECF97BB">
        <w:rPr>
          <w:rFonts w:ascii="Times New Roman" w:eastAsia="Times New Roman" w:hAnsi="Times New Roman" w:cs="Times New Roman"/>
        </w:rPr>
        <w:t xml:space="preserve"> </w:t>
      </w:r>
    </w:p>
    <w:p w14:paraId="777D9848" w14:textId="77777777" w:rsidR="00B61BC2" w:rsidRPr="00E21906" w:rsidRDefault="00B61BC2" w:rsidP="00EE4C44">
      <w:pPr>
        <w:rPr>
          <w:rFonts w:ascii="Times New Roman" w:eastAsia="Times New Roman" w:hAnsi="Times New Roman" w:cs="Times New Roman"/>
        </w:rPr>
      </w:pPr>
    </w:p>
    <w:p w14:paraId="2847F76C" w14:textId="5F84394F" w:rsidR="00B61BC2" w:rsidRPr="00E21906" w:rsidRDefault="58E34D56" w:rsidP="00B61BC2">
      <w:pPr>
        <w:ind w:left="900"/>
        <w:rPr>
          <w:rFonts w:ascii="Times New Roman" w:eastAsia="Times New Roman" w:hAnsi="Times New Roman" w:cs="Times New Roman"/>
        </w:rPr>
      </w:pPr>
      <w:r>
        <w:rPr>
          <w:noProof/>
        </w:rPr>
        <w:drawing>
          <wp:inline distT="0" distB="0" distL="0" distR="0" wp14:anchorId="612C2BED" wp14:editId="13293720">
            <wp:extent cx="1003957" cy="2231014"/>
            <wp:effectExtent l="19050" t="19050" r="21590" b="1968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1003957" cy="2231014"/>
                    </a:xfrm>
                    <a:prstGeom prst="rect">
                      <a:avLst/>
                    </a:prstGeom>
                    <a:ln>
                      <a:solidFill>
                        <a:schemeClr val="tx1"/>
                      </a:solidFill>
                    </a:ln>
                  </pic:spPr>
                </pic:pic>
              </a:graphicData>
            </a:graphic>
          </wp:inline>
        </w:drawing>
      </w:r>
      <w:r w:rsidR="0712F054">
        <w:rPr>
          <w:noProof/>
        </w:rPr>
        <w:drawing>
          <wp:inline distT="0" distB="0" distL="0" distR="0" wp14:anchorId="2EA56C9F" wp14:editId="7C8F9451">
            <wp:extent cx="1012125" cy="2249169"/>
            <wp:effectExtent l="19050" t="19050" r="10160" b="171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1012125" cy="2249169"/>
                    </a:xfrm>
                    <a:prstGeom prst="rect">
                      <a:avLst/>
                    </a:prstGeom>
                    <a:ln>
                      <a:solidFill>
                        <a:schemeClr val="tx1"/>
                      </a:solidFill>
                    </a:ln>
                  </pic:spPr>
                </pic:pic>
              </a:graphicData>
            </a:graphic>
          </wp:inline>
        </w:drawing>
      </w:r>
      <w:r w:rsidR="290B0C1F">
        <w:rPr>
          <w:noProof/>
        </w:rPr>
        <w:drawing>
          <wp:inline distT="0" distB="0" distL="0" distR="0" wp14:anchorId="29F30468" wp14:editId="643549C1">
            <wp:extent cx="1036256" cy="2244721"/>
            <wp:effectExtent l="19050" t="19050" r="12065" b="2159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1036256" cy="2244721"/>
                    </a:xfrm>
                    <a:prstGeom prst="rect">
                      <a:avLst/>
                    </a:prstGeom>
                    <a:ln>
                      <a:solidFill>
                        <a:schemeClr val="tx1"/>
                      </a:solidFill>
                    </a:ln>
                  </pic:spPr>
                </pic:pic>
              </a:graphicData>
            </a:graphic>
          </wp:inline>
        </w:drawing>
      </w:r>
      <w:r w:rsidR="3909DFB8">
        <w:rPr>
          <w:noProof/>
        </w:rPr>
        <w:drawing>
          <wp:inline distT="0" distB="0" distL="0" distR="0" wp14:anchorId="5C5A2160" wp14:editId="45FB4C14">
            <wp:extent cx="1014803" cy="2255122"/>
            <wp:effectExtent l="19050" t="19050" r="2540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1014803" cy="2255122"/>
                    </a:xfrm>
                    <a:prstGeom prst="rect">
                      <a:avLst/>
                    </a:prstGeom>
                    <a:ln>
                      <a:solidFill>
                        <a:schemeClr val="tx1"/>
                      </a:solidFill>
                    </a:ln>
                  </pic:spPr>
                </pic:pic>
              </a:graphicData>
            </a:graphic>
          </wp:inline>
        </w:drawing>
      </w:r>
      <w:r w:rsidR="5FCB6DBA">
        <w:rPr>
          <w:noProof/>
        </w:rPr>
        <w:drawing>
          <wp:inline distT="0" distB="0" distL="0" distR="0" wp14:anchorId="6ED364D0" wp14:editId="2B440538">
            <wp:extent cx="1011313" cy="2247360"/>
            <wp:effectExtent l="19050" t="19050" r="2476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1011313" cy="2247360"/>
                    </a:xfrm>
                    <a:prstGeom prst="rect">
                      <a:avLst/>
                    </a:prstGeom>
                    <a:ln>
                      <a:solidFill>
                        <a:schemeClr val="tx1"/>
                      </a:solidFill>
                    </a:ln>
                  </pic:spPr>
                </pic:pic>
              </a:graphicData>
            </a:graphic>
          </wp:inline>
        </w:drawing>
      </w:r>
    </w:p>
    <w:p w14:paraId="6BEBA80C" w14:textId="57F1AA80"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00EE4C44" w:rsidRPr="4ECF97BB">
        <w:rPr>
          <w:rFonts w:ascii="Times New Roman" w:eastAsia="Times New Roman" w:hAnsi="Times New Roman" w:cs="Times New Roman"/>
        </w:rPr>
        <w:t>2</w:t>
      </w:r>
      <w:r w:rsidRPr="4ECF97BB">
        <w:rPr>
          <w:rFonts w:ascii="Times New Roman" w:eastAsia="Times New Roman" w:hAnsi="Times New Roman" w:cs="Times New Roman"/>
        </w:rPr>
        <w:t xml:space="preserve">: </w:t>
      </w:r>
      <w:r w:rsidR="00EE4C44" w:rsidRPr="4ECF97BB">
        <w:rPr>
          <w:rFonts w:ascii="Times New Roman" w:eastAsia="Times New Roman" w:hAnsi="Times New Roman" w:cs="Times New Roman"/>
        </w:rPr>
        <w:t>Sign Up</w:t>
      </w:r>
      <w:r w:rsidRPr="4ECF97BB">
        <w:rPr>
          <w:rFonts w:ascii="Times New Roman" w:eastAsia="Times New Roman" w:hAnsi="Times New Roman" w:cs="Times New Roman"/>
        </w:rPr>
        <w:t xml:space="preserve"> Screen</w:t>
      </w:r>
      <w:r w:rsidR="00263C6B" w:rsidRPr="4ECF97BB">
        <w:rPr>
          <w:rFonts w:ascii="Times New Roman" w:eastAsia="Times New Roman" w:hAnsi="Times New Roman" w:cs="Times New Roman"/>
        </w:rPr>
        <w:t>(s)</w:t>
      </w:r>
    </w:p>
    <w:p w14:paraId="7378177C" w14:textId="7A18E5CB" w:rsidR="5B748A97" w:rsidRPr="00E21906" w:rsidRDefault="5B748A97" w:rsidP="5B748A97">
      <w:pPr>
        <w:ind w:left="900"/>
        <w:rPr>
          <w:rFonts w:ascii="Times New Roman" w:eastAsia="Times New Roman" w:hAnsi="Times New Roman" w:cs="Times New Roman"/>
        </w:rPr>
      </w:pPr>
    </w:p>
    <w:p w14:paraId="4A9ACEF1" w14:textId="17D1B735"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w:t>
      </w:r>
      <w:proofErr w:type="gramStart"/>
      <w:r w:rsidR="00EE4C44" w:rsidRPr="4ECF97BB">
        <w:rPr>
          <w:rFonts w:ascii="Times New Roman" w:eastAsia="Times New Roman" w:hAnsi="Times New Roman" w:cs="Times New Roman"/>
        </w:rPr>
        <w:t>Sign Up</w:t>
      </w:r>
      <w:proofErr w:type="gramEnd"/>
      <w:r w:rsidRPr="4ECF97BB">
        <w:rPr>
          <w:rFonts w:ascii="Times New Roman" w:eastAsia="Times New Roman" w:hAnsi="Times New Roman" w:cs="Times New Roman"/>
        </w:rPr>
        <w:t xml:space="preserve"> Screen</w:t>
      </w:r>
      <w:r w:rsidR="00263C6B" w:rsidRPr="4ECF97BB">
        <w:rPr>
          <w:rFonts w:ascii="Times New Roman" w:eastAsia="Times New Roman" w:hAnsi="Times New Roman" w:cs="Times New Roman"/>
        </w:rPr>
        <w:t>(s)</w:t>
      </w:r>
      <w:r w:rsidRPr="4ECF97BB">
        <w:rPr>
          <w:rFonts w:ascii="Times New Roman" w:eastAsia="Times New Roman" w:hAnsi="Times New Roman" w:cs="Times New Roman"/>
        </w:rPr>
        <w:t xml:space="preserve"> ha</w:t>
      </w:r>
      <w:r w:rsidR="00E90AB1" w:rsidRPr="4ECF97BB">
        <w:rPr>
          <w:rFonts w:ascii="Times New Roman" w:eastAsia="Times New Roman" w:hAnsi="Times New Roman" w:cs="Times New Roman"/>
        </w:rPr>
        <w:t>ve</w:t>
      </w:r>
      <w:r w:rsidRPr="4ECF97BB">
        <w:rPr>
          <w:rFonts w:ascii="Times New Roman" w:eastAsia="Times New Roman" w:hAnsi="Times New Roman" w:cs="Times New Roman"/>
        </w:rPr>
        <w:t xml:space="preserve"> input fields for Full Name, Email, Date of Birth, Gender</w:t>
      </w:r>
      <w:r w:rsidR="005F3B14" w:rsidRPr="4ECF97BB">
        <w:rPr>
          <w:rFonts w:ascii="Times New Roman" w:eastAsia="Times New Roman" w:hAnsi="Times New Roman" w:cs="Times New Roman"/>
        </w:rPr>
        <w:t xml:space="preserve"> and</w:t>
      </w:r>
      <w:r w:rsidRPr="4ECF97BB">
        <w:rPr>
          <w:rFonts w:ascii="Times New Roman" w:eastAsia="Times New Roman" w:hAnsi="Times New Roman" w:cs="Times New Roman"/>
        </w:rPr>
        <w:t xml:space="preserve"> Password. The user will enter this information and the application will register the user. After the </w:t>
      </w:r>
      <w:r w:rsidRPr="4ECF97BB">
        <w:rPr>
          <w:rFonts w:ascii="Times New Roman" w:eastAsia="Times New Roman" w:hAnsi="Times New Roman" w:cs="Times New Roman"/>
        </w:rPr>
        <w:lastRenderedPageBreak/>
        <w:t xml:space="preserve">user input the valid data, the user </w:t>
      </w:r>
      <w:r w:rsidR="00874668" w:rsidRPr="4ECF97BB">
        <w:rPr>
          <w:rFonts w:ascii="Times New Roman" w:eastAsia="Times New Roman" w:hAnsi="Times New Roman" w:cs="Times New Roman"/>
        </w:rPr>
        <w:t>clicks</w:t>
      </w:r>
      <w:r w:rsidRPr="4ECF97BB">
        <w:rPr>
          <w:rFonts w:ascii="Times New Roman" w:eastAsia="Times New Roman" w:hAnsi="Times New Roman" w:cs="Times New Roman"/>
        </w:rPr>
        <w:t xml:space="preserve"> on </w:t>
      </w:r>
      <w:r w:rsidR="00874668" w:rsidRPr="4ECF97BB">
        <w:rPr>
          <w:rFonts w:ascii="Times New Roman" w:eastAsia="Times New Roman" w:hAnsi="Times New Roman" w:cs="Times New Roman"/>
        </w:rPr>
        <w:t>“Continue</w:t>
      </w:r>
      <w:r w:rsidRPr="4ECF97BB">
        <w:rPr>
          <w:rFonts w:ascii="Times New Roman" w:eastAsia="Times New Roman" w:hAnsi="Times New Roman" w:cs="Times New Roman"/>
        </w:rPr>
        <w:t xml:space="preserve">” button. </w:t>
      </w:r>
      <w:r w:rsidR="00874668" w:rsidRPr="4ECF97BB">
        <w:rPr>
          <w:rFonts w:ascii="Times New Roman" w:eastAsia="Times New Roman" w:hAnsi="Times New Roman" w:cs="Times New Roman"/>
        </w:rPr>
        <w:t>Once all the information has been submitted, t</w:t>
      </w:r>
      <w:r w:rsidRPr="4ECF97BB">
        <w:rPr>
          <w:rFonts w:ascii="Times New Roman" w:eastAsia="Times New Roman" w:hAnsi="Times New Roman" w:cs="Times New Roman"/>
        </w:rPr>
        <w:t xml:space="preserve">he application will navigate the user to the </w:t>
      </w:r>
      <w:r w:rsidR="00874668" w:rsidRPr="4ECF97BB">
        <w:rPr>
          <w:rFonts w:ascii="Times New Roman" w:eastAsia="Times New Roman" w:hAnsi="Times New Roman" w:cs="Times New Roman"/>
        </w:rPr>
        <w:t>Main Page</w:t>
      </w:r>
      <w:r w:rsidRPr="4ECF97BB">
        <w:rPr>
          <w:rFonts w:ascii="Times New Roman" w:eastAsia="Times New Roman" w:hAnsi="Times New Roman" w:cs="Times New Roman"/>
        </w:rPr>
        <w:t xml:space="preserve"> Screen</w:t>
      </w:r>
      <w:r w:rsidR="00874668" w:rsidRPr="4ECF97BB">
        <w:rPr>
          <w:rFonts w:ascii="Times New Roman" w:eastAsia="Times New Roman" w:hAnsi="Times New Roman" w:cs="Times New Roman"/>
        </w:rPr>
        <w:t xml:space="preserve"> </w:t>
      </w:r>
      <w:r w:rsidRPr="4ECF97BB">
        <w:rPr>
          <w:rFonts w:ascii="Times New Roman" w:eastAsia="Times New Roman" w:hAnsi="Times New Roman" w:cs="Times New Roman"/>
        </w:rPr>
        <w:t xml:space="preserve">(Screen </w:t>
      </w:r>
      <w:r w:rsidR="00874668" w:rsidRPr="4ECF97BB">
        <w:rPr>
          <w:rFonts w:ascii="Times New Roman" w:eastAsia="Times New Roman" w:hAnsi="Times New Roman" w:cs="Times New Roman"/>
        </w:rPr>
        <w:t>3).</w:t>
      </w:r>
    </w:p>
    <w:p w14:paraId="3001D3AF" w14:textId="77777777" w:rsidR="00B61BC2" w:rsidRPr="00E21906" w:rsidRDefault="00B61BC2" w:rsidP="00B61BC2">
      <w:pPr>
        <w:ind w:left="900"/>
        <w:rPr>
          <w:rFonts w:ascii="Times New Roman" w:eastAsia="Times New Roman" w:hAnsi="Times New Roman" w:cs="Times New Roman"/>
        </w:rPr>
      </w:pPr>
    </w:p>
    <w:p w14:paraId="5122BC23" w14:textId="77777777" w:rsidR="00B61BC2" w:rsidRPr="00E21906" w:rsidRDefault="00B61BC2" w:rsidP="00B61BC2">
      <w:pPr>
        <w:ind w:left="900"/>
        <w:rPr>
          <w:rFonts w:ascii="Times New Roman" w:eastAsia="Times New Roman" w:hAnsi="Times New Roman" w:cs="Times New Roman"/>
        </w:rPr>
      </w:pPr>
    </w:p>
    <w:p w14:paraId="168FB5A1" w14:textId="0C1EBF74" w:rsidR="004D3877" w:rsidRPr="00E21906" w:rsidRDefault="46A0D871" w:rsidP="41043995">
      <w:pPr>
        <w:ind w:left="900"/>
        <w:jc w:val="center"/>
        <w:rPr>
          <w:rFonts w:ascii="Times New Roman" w:eastAsia="Times New Roman" w:hAnsi="Times New Roman" w:cs="Times New Roman"/>
        </w:rPr>
      </w:pPr>
      <w:r>
        <w:rPr>
          <w:noProof/>
        </w:rPr>
        <w:drawing>
          <wp:inline distT="0" distB="0" distL="0" distR="0" wp14:anchorId="6076AE31" wp14:editId="3E816A91">
            <wp:extent cx="1770221" cy="3933825"/>
            <wp:effectExtent l="0" t="0" r="0" b="0"/>
            <wp:docPr id="216285383" name="Picture 21628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85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0221" cy="3933825"/>
                    </a:xfrm>
                    <a:prstGeom prst="rect">
                      <a:avLst/>
                    </a:prstGeom>
                  </pic:spPr>
                </pic:pic>
              </a:graphicData>
            </a:graphic>
          </wp:inline>
        </w:drawing>
      </w:r>
      <w:r w:rsidR="3A7AA1F0">
        <w:rPr>
          <w:noProof/>
        </w:rPr>
        <w:drawing>
          <wp:inline distT="0" distB="0" distL="0" distR="0" wp14:anchorId="524CB4A9" wp14:editId="578C7F8D">
            <wp:extent cx="1778793" cy="3952875"/>
            <wp:effectExtent l="0" t="0" r="0" b="0"/>
            <wp:docPr id="1881557550" name="Picture 188155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5575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78793" cy="3952875"/>
                    </a:xfrm>
                    <a:prstGeom prst="rect">
                      <a:avLst/>
                    </a:prstGeom>
                  </pic:spPr>
                </pic:pic>
              </a:graphicData>
            </a:graphic>
          </wp:inline>
        </w:drawing>
      </w:r>
    </w:p>
    <w:p w14:paraId="3C986335" w14:textId="5131BAB8"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00874668" w:rsidRPr="4ECF97BB">
        <w:rPr>
          <w:rFonts w:ascii="Times New Roman" w:eastAsia="Times New Roman" w:hAnsi="Times New Roman" w:cs="Times New Roman"/>
        </w:rPr>
        <w:t>3</w:t>
      </w:r>
      <w:r w:rsidRPr="4ECF97BB">
        <w:rPr>
          <w:rFonts w:ascii="Times New Roman" w:eastAsia="Times New Roman" w:hAnsi="Times New Roman" w:cs="Times New Roman"/>
        </w:rPr>
        <w:t xml:space="preserve">: </w:t>
      </w:r>
      <w:r w:rsidR="00874668" w:rsidRPr="4ECF97BB">
        <w:rPr>
          <w:rFonts w:ascii="Times New Roman" w:eastAsia="Times New Roman" w:hAnsi="Times New Roman" w:cs="Times New Roman"/>
        </w:rPr>
        <w:t>Main Page</w:t>
      </w:r>
      <w:r w:rsidRPr="4ECF97BB">
        <w:rPr>
          <w:rFonts w:ascii="Times New Roman" w:eastAsia="Times New Roman" w:hAnsi="Times New Roman" w:cs="Times New Roman"/>
        </w:rPr>
        <w:t xml:space="preserve"> Screen</w:t>
      </w:r>
    </w:p>
    <w:p w14:paraId="2E9F4870" w14:textId="6BBBD5CA" w:rsidR="28EAAA02" w:rsidRPr="00E21906" w:rsidRDefault="28EAAA02" w:rsidP="28EAAA02">
      <w:pPr>
        <w:ind w:left="900"/>
        <w:rPr>
          <w:rFonts w:ascii="Times New Roman" w:eastAsia="Times New Roman" w:hAnsi="Times New Roman" w:cs="Times New Roman"/>
        </w:rPr>
      </w:pPr>
    </w:p>
    <w:p w14:paraId="3D22AF96" w14:textId="116DA581" w:rsidR="00B61BC2" w:rsidRPr="00E21906" w:rsidRDefault="59509B28" w:rsidP="00B61BC2">
      <w:pPr>
        <w:ind w:left="900"/>
        <w:rPr>
          <w:rFonts w:ascii="Times New Roman" w:eastAsia="Times New Roman" w:hAnsi="Times New Roman" w:cs="Times New Roman"/>
        </w:rPr>
      </w:pPr>
      <w:r w:rsidRPr="76B767C3">
        <w:rPr>
          <w:rFonts w:ascii="Times New Roman" w:eastAsia="Times New Roman" w:hAnsi="Times New Roman" w:cs="Times New Roman"/>
        </w:rPr>
        <w:t xml:space="preserve">Just before entering the main screen, a pop up will </w:t>
      </w:r>
      <w:r w:rsidR="5835D1B9" w:rsidRPr="76B767C3">
        <w:rPr>
          <w:rFonts w:ascii="Times New Roman" w:eastAsia="Times New Roman" w:hAnsi="Times New Roman" w:cs="Times New Roman"/>
        </w:rPr>
        <w:t>appear</w:t>
      </w:r>
      <w:r w:rsidRPr="76B767C3">
        <w:rPr>
          <w:rFonts w:ascii="Times New Roman" w:eastAsia="Times New Roman" w:hAnsi="Times New Roman" w:cs="Times New Roman"/>
        </w:rPr>
        <w:t xml:space="preserve"> to ask the user to allow access to device’s location. </w:t>
      </w:r>
      <w:r w:rsidR="1E763649" w:rsidRPr="76B767C3">
        <w:rPr>
          <w:rFonts w:ascii="Times New Roman" w:eastAsia="Times New Roman" w:hAnsi="Times New Roman" w:cs="Times New Roman"/>
        </w:rPr>
        <w:t>Then, t</w:t>
      </w:r>
      <w:r w:rsidR="00B61BC2" w:rsidRPr="76B767C3">
        <w:rPr>
          <w:rFonts w:ascii="Times New Roman" w:eastAsia="Times New Roman" w:hAnsi="Times New Roman" w:cs="Times New Roman"/>
        </w:rPr>
        <w:t xml:space="preserve">he </w:t>
      </w:r>
      <w:r w:rsidR="00963CA6" w:rsidRPr="76B767C3">
        <w:rPr>
          <w:rFonts w:ascii="Times New Roman" w:eastAsia="Times New Roman" w:hAnsi="Times New Roman" w:cs="Times New Roman"/>
        </w:rPr>
        <w:t>Main</w:t>
      </w:r>
      <w:r w:rsidR="00B61BC2" w:rsidRPr="76B767C3">
        <w:rPr>
          <w:rFonts w:ascii="Times New Roman" w:eastAsia="Times New Roman" w:hAnsi="Times New Roman" w:cs="Times New Roman"/>
        </w:rPr>
        <w:t xml:space="preserve"> Screen shows the </w:t>
      </w:r>
      <w:r w:rsidR="2E345B1D" w:rsidRPr="76B767C3">
        <w:rPr>
          <w:rFonts w:ascii="Times New Roman" w:eastAsia="Times New Roman" w:hAnsi="Times New Roman" w:cs="Times New Roman"/>
        </w:rPr>
        <w:t>top ranked eateries/locations based on alphabetical order or in order</w:t>
      </w:r>
      <w:r w:rsidR="00B61BC2" w:rsidRPr="76B767C3">
        <w:rPr>
          <w:rFonts w:ascii="Times New Roman" w:eastAsia="Times New Roman" w:hAnsi="Times New Roman" w:cs="Times New Roman"/>
        </w:rPr>
        <w:t xml:space="preserve"> of </w:t>
      </w:r>
      <w:r w:rsidR="2E345B1D" w:rsidRPr="76B767C3">
        <w:rPr>
          <w:rFonts w:ascii="Times New Roman" w:eastAsia="Times New Roman" w:hAnsi="Times New Roman" w:cs="Times New Roman"/>
        </w:rPr>
        <w:t>average rating</w:t>
      </w:r>
      <w:r w:rsidR="13B0FBFD" w:rsidRPr="76B767C3">
        <w:rPr>
          <w:rFonts w:ascii="Times New Roman" w:eastAsia="Times New Roman" w:hAnsi="Times New Roman" w:cs="Times New Roman"/>
        </w:rPr>
        <w:t>.</w:t>
      </w:r>
      <w:r w:rsidR="00B61BC2" w:rsidRPr="76B767C3">
        <w:rPr>
          <w:rFonts w:ascii="Times New Roman" w:eastAsia="Times New Roman" w:hAnsi="Times New Roman" w:cs="Times New Roman"/>
        </w:rPr>
        <w:t xml:space="preserve"> The navigation bar at the bottom of the application consists of the commonly used icons on the buttons for better users’ comprehension. The navigation bar </w:t>
      </w:r>
      <w:r w:rsidR="00963CA6" w:rsidRPr="76B767C3">
        <w:rPr>
          <w:rFonts w:ascii="Times New Roman" w:eastAsia="Times New Roman" w:hAnsi="Times New Roman" w:cs="Times New Roman"/>
        </w:rPr>
        <w:t>contains</w:t>
      </w:r>
      <w:r w:rsidR="00B61BC2" w:rsidRPr="76B767C3">
        <w:rPr>
          <w:rFonts w:ascii="Times New Roman" w:eastAsia="Times New Roman" w:hAnsi="Times New Roman" w:cs="Times New Roman"/>
        </w:rPr>
        <w:t xml:space="preserve"> the </w:t>
      </w:r>
      <w:r w:rsidR="008934E2" w:rsidRPr="76B767C3">
        <w:rPr>
          <w:rFonts w:ascii="Times New Roman" w:eastAsia="Times New Roman" w:hAnsi="Times New Roman" w:cs="Times New Roman"/>
        </w:rPr>
        <w:t>buttons to navigate to</w:t>
      </w:r>
      <w:r w:rsidR="00B61BC2" w:rsidRPr="76B767C3">
        <w:rPr>
          <w:rFonts w:ascii="Times New Roman" w:eastAsia="Times New Roman" w:hAnsi="Times New Roman" w:cs="Times New Roman"/>
        </w:rPr>
        <w:t xml:space="preserve"> the </w:t>
      </w:r>
      <w:r w:rsidR="008934E2" w:rsidRPr="76B767C3">
        <w:rPr>
          <w:rFonts w:ascii="Times New Roman" w:eastAsia="Times New Roman" w:hAnsi="Times New Roman" w:cs="Times New Roman"/>
        </w:rPr>
        <w:t>Settings</w:t>
      </w:r>
      <w:r w:rsidR="00B61BC2" w:rsidRPr="76B767C3">
        <w:rPr>
          <w:rFonts w:ascii="Times New Roman" w:eastAsia="Times New Roman" w:hAnsi="Times New Roman" w:cs="Times New Roman"/>
        </w:rPr>
        <w:t xml:space="preserve"> Screen, Register Screen and “Forgot Password” Screen. Users can navigate to other screens easily.</w:t>
      </w:r>
    </w:p>
    <w:p w14:paraId="26A41AD9" w14:textId="2BD63DD4" w:rsidR="00B61BC2" w:rsidRDefault="00B61BC2" w:rsidP="00B61BC2">
      <w:pPr>
        <w:ind w:left="900"/>
        <w:rPr>
          <w:rFonts w:ascii="Times New Roman" w:eastAsia="Times New Roman" w:hAnsi="Times New Roman" w:cs="Times New Roman"/>
        </w:rPr>
      </w:pPr>
    </w:p>
    <w:p w14:paraId="78132FCB" w14:textId="2BD63DD4" w:rsidR="00B61BC2" w:rsidRDefault="00B61BC2" w:rsidP="00B61BC2">
      <w:pPr>
        <w:ind w:left="900"/>
        <w:rPr>
          <w:rFonts w:ascii="Times New Roman" w:eastAsia="Times New Roman" w:hAnsi="Times New Roman" w:cs="Times New Roman"/>
        </w:rPr>
      </w:pPr>
    </w:p>
    <w:p w14:paraId="2CA42B65" w14:textId="3306E85C" w:rsidR="0CD41434" w:rsidRDefault="2D2273B1" w:rsidP="00AC0D76">
      <w:pPr>
        <w:ind w:left="900"/>
        <w:jc w:val="center"/>
        <w:rPr>
          <w:rFonts w:ascii="Times New Roman" w:eastAsia="Times New Roman" w:hAnsi="Times New Roman" w:cs="Times New Roman"/>
        </w:rPr>
      </w:pPr>
      <w:r>
        <w:rPr>
          <w:noProof/>
        </w:rPr>
        <w:lastRenderedPageBreak/>
        <w:drawing>
          <wp:inline distT="0" distB="0" distL="0" distR="0" wp14:anchorId="6A3D0DFE" wp14:editId="6E4F7B99">
            <wp:extent cx="2115007" cy="4700016"/>
            <wp:effectExtent l="0" t="0" r="6350" b="0"/>
            <wp:docPr id="499308377" name="Picture 49930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08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9751" cy="4710558"/>
                    </a:xfrm>
                    <a:prstGeom prst="rect">
                      <a:avLst/>
                    </a:prstGeom>
                  </pic:spPr>
                </pic:pic>
              </a:graphicData>
            </a:graphic>
          </wp:inline>
        </w:drawing>
      </w:r>
    </w:p>
    <w:p w14:paraId="59C28FAD" w14:textId="77777777" w:rsidR="009A2D28" w:rsidRDefault="009A2D28" w:rsidP="42A6259A">
      <w:pPr>
        <w:ind w:left="900"/>
        <w:rPr>
          <w:ins w:id="65" w:author="#RYU HYUNSUN#" w:date="2022-11-08T22:14:00Z"/>
          <w:rFonts w:ascii="Times New Roman" w:eastAsia="Times New Roman" w:hAnsi="Times New Roman" w:cs="Times New Roman"/>
        </w:rPr>
      </w:pPr>
    </w:p>
    <w:p w14:paraId="4B5BF16B" w14:textId="77777777" w:rsidR="009A2D28" w:rsidRDefault="009A2D28" w:rsidP="42A6259A">
      <w:pPr>
        <w:ind w:left="900"/>
        <w:rPr>
          <w:ins w:id="66" w:author="#RYU HYUNSUN#" w:date="2022-11-08T22:14:00Z"/>
          <w:rFonts w:ascii="Times New Roman" w:eastAsia="Times New Roman" w:hAnsi="Times New Roman" w:cs="Times New Roman"/>
        </w:rPr>
      </w:pPr>
    </w:p>
    <w:p w14:paraId="57B3D0AC" w14:textId="16516352" w:rsidR="0CD41434" w:rsidRDefault="0CD41434" w:rsidP="42A6259A">
      <w:pPr>
        <w:ind w:left="900"/>
        <w:rPr>
          <w:rFonts w:ascii="Times New Roman" w:eastAsia="Times New Roman" w:hAnsi="Times New Roman" w:cs="Times New Roman"/>
        </w:rPr>
      </w:pPr>
      <w:r w:rsidRPr="42A6259A">
        <w:rPr>
          <w:rFonts w:ascii="Times New Roman" w:eastAsia="Times New Roman" w:hAnsi="Times New Roman" w:cs="Times New Roman"/>
        </w:rPr>
        <w:t xml:space="preserve">Screen </w:t>
      </w:r>
      <w:r w:rsidR="17D9A927" w:rsidRPr="4AC87455">
        <w:rPr>
          <w:rFonts w:ascii="Times New Roman" w:eastAsia="Times New Roman" w:hAnsi="Times New Roman" w:cs="Times New Roman"/>
        </w:rPr>
        <w:t>4</w:t>
      </w:r>
      <w:r w:rsidRPr="4AC87455">
        <w:rPr>
          <w:rFonts w:ascii="Times New Roman" w:eastAsia="Times New Roman" w:hAnsi="Times New Roman" w:cs="Times New Roman"/>
        </w:rPr>
        <w:t xml:space="preserve">: </w:t>
      </w:r>
      <w:r w:rsidR="5F257DFC" w:rsidRPr="4AC87455">
        <w:rPr>
          <w:rFonts w:ascii="Times New Roman" w:eastAsia="Times New Roman" w:hAnsi="Times New Roman" w:cs="Times New Roman"/>
        </w:rPr>
        <w:t>Comments</w:t>
      </w:r>
      <w:r w:rsidRPr="42A6259A">
        <w:rPr>
          <w:rFonts w:ascii="Times New Roman" w:eastAsia="Times New Roman" w:hAnsi="Times New Roman" w:cs="Times New Roman"/>
        </w:rPr>
        <w:t xml:space="preserve"> Screen</w:t>
      </w:r>
    </w:p>
    <w:p w14:paraId="07FE6A92" w14:textId="2BD63DD4" w:rsidR="42A6259A" w:rsidRDefault="42A6259A" w:rsidP="42A6259A">
      <w:pPr>
        <w:ind w:left="900"/>
        <w:rPr>
          <w:rFonts w:ascii="Times New Roman" w:eastAsia="Times New Roman" w:hAnsi="Times New Roman" w:cs="Times New Roman"/>
        </w:rPr>
      </w:pPr>
    </w:p>
    <w:p w14:paraId="7E54B063" w14:textId="6FF0F314" w:rsidR="0CD41434" w:rsidRDefault="0CD41434" w:rsidP="47ECBA1E">
      <w:pPr>
        <w:spacing w:line="259" w:lineRule="auto"/>
        <w:ind w:left="900"/>
        <w:rPr>
          <w:rFonts w:ascii="Times New Roman" w:eastAsia="Times New Roman" w:hAnsi="Times New Roman" w:cs="Times New Roman"/>
        </w:rPr>
      </w:pPr>
      <w:r w:rsidRPr="13CA1102">
        <w:rPr>
          <w:rFonts w:ascii="Times New Roman" w:eastAsia="Times New Roman" w:hAnsi="Times New Roman" w:cs="Times New Roman"/>
        </w:rPr>
        <w:t xml:space="preserve">The </w:t>
      </w:r>
      <w:r w:rsidR="284FDFA5" w:rsidRPr="13CA1102">
        <w:rPr>
          <w:rFonts w:ascii="Times New Roman" w:eastAsia="Times New Roman" w:hAnsi="Times New Roman" w:cs="Times New Roman"/>
        </w:rPr>
        <w:t>Comment</w:t>
      </w:r>
      <w:r w:rsidR="40764529" w:rsidRPr="13CA1102">
        <w:rPr>
          <w:rFonts w:ascii="Times New Roman" w:eastAsia="Times New Roman" w:hAnsi="Times New Roman" w:cs="Times New Roman"/>
        </w:rPr>
        <w:t xml:space="preserve"> S</w:t>
      </w:r>
      <w:r w:rsidR="6E4136BF" w:rsidRPr="13CA1102">
        <w:rPr>
          <w:rFonts w:ascii="Times New Roman" w:eastAsia="Times New Roman" w:hAnsi="Times New Roman" w:cs="Times New Roman"/>
        </w:rPr>
        <w:t>ection</w:t>
      </w:r>
      <w:r w:rsidR="40764529" w:rsidRPr="13CA1102">
        <w:rPr>
          <w:rFonts w:ascii="Times New Roman" w:eastAsia="Times New Roman" w:hAnsi="Times New Roman" w:cs="Times New Roman"/>
        </w:rPr>
        <w:t xml:space="preserve"> shows the </w:t>
      </w:r>
      <w:r w:rsidR="5F51E548" w:rsidRPr="13CA1102">
        <w:rPr>
          <w:rFonts w:ascii="Times New Roman" w:eastAsia="Times New Roman" w:hAnsi="Times New Roman" w:cs="Times New Roman"/>
        </w:rPr>
        <w:t xml:space="preserve">list of </w:t>
      </w:r>
      <w:r w:rsidR="5253706E" w:rsidRPr="24B848A5">
        <w:rPr>
          <w:rFonts w:ascii="Times New Roman" w:eastAsia="Times New Roman" w:hAnsi="Times New Roman" w:cs="Times New Roman"/>
        </w:rPr>
        <w:t xml:space="preserve">past </w:t>
      </w:r>
      <w:r w:rsidR="5F51E548" w:rsidRPr="13CA1102">
        <w:rPr>
          <w:rFonts w:ascii="Times New Roman" w:eastAsia="Times New Roman" w:hAnsi="Times New Roman" w:cs="Times New Roman"/>
        </w:rPr>
        <w:t xml:space="preserve">comments for </w:t>
      </w:r>
      <w:r w:rsidR="5F51E548" w:rsidRPr="17ECAA66">
        <w:rPr>
          <w:rFonts w:ascii="Times New Roman" w:eastAsia="Times New Roman" w:hAnsi="Times New Roman" w:cs="Times New Roman"/>
        </w:rPr>
        <w:t xml:space="preserve">the specific </w:t>
      </w:r>
      <w:proofErr w:type="gramStart"/>
      <w:r w:rsidR="5F51E548" w:rsidRPr="17ECAA66">
        <w:rPr>
          <w:rFonts w:ascii="Times New Roman" w:eastAsia="Times New Roman" w:hAnsi="Times New Roman" w:cs="Times New Roman"/>
        </w:rPr>
        <w:t xml:space="preserve">location </w:t>
      </w:r>
      <w:r w:rsidR="6F055217" w:rsidRPr="17ECAA66">
        <w:rPr>
          <w:rFonts w:ascii="Times New Roman" w:eastAsia="Times New Roman" w:hAnsi="Times New Roman" w:cs="Times New Roman"/>
        </w:rPr>
        <w:t>.</w:t>
      </w:r>
      <w:proofErr w:type="gramEnd"/>
      <w:r w:rsidR="6F055217" w:rsidRPr="17ECAA66">
        <w:rPr>
          <w:rFonts w:ascii="Times New Roman" w:eastAsia="Times New Roman" w:hAnsi="Times New Roman" w:cs="Times New Roman"/>
        </w:rPr>
        <w:t xml:space="preserve"> </w:t>
      </w:r>
      <w:r w:rsidR="5FA4B230" w:rsidRPr="17ECAA66">
        <w:rPr>
          <w:rFonts w:ascii="Times New Roman" w:eastAsia="Times New Roman" w:hAnsi="Times New Roman" w:cs="Times New Roman"/>
        </w:rPr>
        <w:t xml:space="preserve">User can </w:t>
      </w:r>
      <w:r w:rsidR="5FA4B230" w:rsidRPr="24B848A5">
        <w:rPr>
          <w:rFonts w:ascii="Times New Roman" w:eastAsia="Times New Roman" w:hAnsi="Times New Roman" w:cs="Times New Roman"/>
        </w:rPr>
        <w:t xml:space="preserve">also </w:t>
      </w:r>
      <w:r w:rsidR="5FA4B230" w:rsidRPr="17ECAA66">
        <w:rPr>
          <w:rFonts w:ascii="Times New Roman" w:eastAsia="Times New Roman" w:hAnsi="Times New Roman" w:cs="Times New Roman"/>
        </w:rPr>
        <w:t xml:space="preserve">leave </w:t>
      </w:r>
      <w:r w:rsidR="5FA4B230" w:rsidRPr="24B848A5">
        <w:rPr>
          <w:rFonts w:ascii="Times New Roman" w:eastAsia="Times New Roman" w:hAnsi="Times New Roman" w:cs="Times New Roman"/>
        </w:rPr>
        <w:t xml:space="preserve">new </w:t>
      </w:r>
      <w:r w:rsidR="5FA4B230" w:rsidRPr="17ECAA66">
        <w:rPr>
          <w:rFonts w:ascii="Times New Roman" w:eastAsia="Times New Roman" w:hAnsi="Times New Roman" w:cs="Times New Roman"/>
        </w:rPr>
        <w:t>comments.</w:t>
      </w:r>
    </w:p>
    <w:p w14:paraId="69BF2DF9" w14:textId="2BD63DD4" w:rsidR="42A6259A" w:rsidRDefault="42A6259A" w:rsidP="42A6259A">
      <w:pPr>
        <w:ind w:left="900"/>
        <w:rPr>
          <w:rFonts w:ascii="Times New Roman" w:eastAsia="Times New Roman" w:hAnsi="Times New Roman" w:cs="Times New Roman"/>
        </w:rPr>
      </w:pPr>
    </w:p>
    <w:p w14:paraId="4F8D1465" w14:textId="346D4168" w:rsidR="00B61BC2" w:rsidRPr="00E21906" w:rsidRDefault="00B61BC2" w:rsidP="00B61BC2">
      <w:pPr>
        <w:ind w:left="900"/>
        <w:rPr>
          <w:rFonts w:ascii="Times New Roman" w:eastAsia="Times New Roman" w:hAnsi="Times New Roman" w:cs="Times New Roman"/>
        </w:rPr>
      </w:pPr>
    </w:p>
    <w:p w14:paraId="1DF6B6D9" w14:textId="77777777" w:rsidR="00B61BC2" w:rsidRPr="00E21906" w:rsidRDefault="00B61BC2" w:rsidP="00FA4D29">
      <w:pPr>
        <w:rPr>
          <w:rFonts w:ascii="Times New Roman" w:eastAsia="Times New Roman" w:hAnsi="Times New Roman" w:cs="Times New Roman"/>
        </w:rPr>
      </w:pPr>
    </w:p>
    <w:p w14:paraId="1CD1581C" w14:textId="7D60EFCB" w:rsidR="00B61BC2" w:rsidRPr="00E21906" w:rsidRDefault="424773D6" w:rsidP="00AC0D76">
      <w:pPr>
        <w:ind w:left="900"/>
        <w:jc w:val="center"/>
        <w:rPr>
          <w:rFonts w:ascii="Times New Roman" w:eastAsia="Times New Roman" w:hAnsi="Times New Roman" w:cs="Times New Roman"/>
        </w:rPr>
      </w:pPr>
      <w:r>
        <w:rPr>
          <w:noProof/>
        </w:rPr>
        <w:lastRenderedPageBreak/>
        <w:drawing>
          <wp:inline distT="0" distB="0" distL="0" distR="0" wp14:anchorId="781FC867" wp14:editId="6747E61A">
            <wp:extent cx="2088833" cy="4641850"/>
            <wp:effectExtent l="0" t="0" r="0" b="0"/>
            <wp:docPr id="4" name="Picture 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5691" cy="4657090"/>
                    </a:xfrm>
                    <a:prstGeom prst="rect">
                      <a:avLst/>
                    </a:prstGeom>
                  </pic:spPr>
                </pic:pic>
              </a:graphicData>
            </a:graphic>
          </wp:inline>
        </w:drawing>
      </w:r>
    </w:p>
    <w:p w14:paraId="262DFA46" w14:textId="680350F7"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32B9F7D5" w:rsidRPr="5571E9CE">
        <w:rPr>
          <w:rFonts w:ascii="Times New Roman" w:eastAsia="Times New Roman" w:hAnsi="Times New Roman" w:cs="Times New Roman"/>
        </w:rPr>
        <w:t>5</w:t>
      </w:r>
      <w:r w:rsidRPr="4ECF97BB">
        <w:rPr>
          <w:rFonts w:ascii="Times New Roman" w:eastAsia="Times New Roman" w:hAnsi="Times New Roman" w:cs="Times New Roman"/>
        </w:rPr>
        <w:t xml:space="preserve">: </w:t>
      </w:r>
      <w:proofErr w:type="spellStart"/>
      <w:r w:rsidR="00146879" w:rsidRPr="4ECF97BB">
        <w:rPr>
          <w:rFonts w:ascii="Times New Roman" w:eastAsia="Times New Roman" w:hAnsi="Times New Roman" w:cs="Times New Roman"/>
        </w:rPr>
        <w:t>Favourites</w:t>
      </w:r>
      <w:proofErr w:type="spellEnd"/>
      <w:r w:rsidRPr="4ECF97BB">
        <w:rPr>
          <w:rFonts w:ascii="Times New Roman" w:eastAsia="Times New Roman" w:hAnsi="Times New Roman" w:cs="Times New Roman"/>
        </w:rPr>
        <w:t xml:space="preserve"> Screen</w:t>
      </w:r>
    </w:p>
    <w:p w14:paraId="6A56D705" w14:textId="66B4DB1A" w:rsidR="6BF295D0" w:rsidRPr="00E21906" w:rsidRDefault="6BF295D0" w:rsidP="1430D51E">
      <w:pPr>
        <w:ind w:left="900"/>
        <w:rPr>
          <w:rFonts w:ascii="Times New Roman" w:eastAsia="Times New Roman" w:hAnsi="Times New Roman" w:cs="Times New Roman"/>
        </w:rPr>
      </w:pPr>
    </w:p>
    <w:p w14:paraId="56E3574A" w14:textId="0CC95256" w:rsidR="6BF295D0" w:rsidRPr="00E21906" w:rsidRDefault="3C81D735" w:rsidP="6BF295D0">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w:t>
      </w:r>
      <w:proofErr w:type="spellStart"/>
      <w:r w:rsidRPr="4ECF97BB">
        <w:rPr>
          <w:rFonts w:ascii="Times New Roman" w:eastAsia="Times New Roman" w:hAnsi="Times New Roman" w:cs="Times New Roman"/>
        </w:rPr>
        <w:t>Favourites</w:t>
      </w:r>
      <w:proofErr w:type="spellEnd"/>
      <w:r w:rsidRPr="4ECF97BB">
        <w:rPr>
          <w:rFonts w:ascii="Times New Roman" w:eastAsia="Times New Roman" w:hAnsi="Times New Roman" w:cs="Times New Roman"/>
        </w:rPr>
        <w:t xml:space="preserve"> Screen shows the </w:t>
      </w:r>
      <w:proofErr w:type="spellStart"/>
      <w:r w:rsidRPr="4ECF97BB">
        <w:rPr>
          <w:rFonts w:ascii="Times New Roman" w:eastAsia="Times New Roman" w:hAnsi="Times New Roman" w:cs="Times New Roman"/>
        </w:rPr>
        <w:t>favourite</w:t>
      </w:r>
      <w:proofErr w:type="spellEnd"/>
      <w:r w:rsidRPr="4ECF97BB">
        <w:rPr>
          <w:rFonts w:ascii="Times New Roman" w:eastAsia="Times New Roman" w:hAnsi="Times New Roman" w:cs="Times New Roman"/>
        </w:rPr>
        <w:t xml:space="preserve"> </w:t>
      </w:r>
      <w:r w:rsidR="483CA453" w:rsidRPr="4ECF97BB">
        <w:rPr>
          <w:rFonts w:ascii="Times New Roman" w:eastAsia="Times New Roman" w:hAnsi="Times New Roman" w:cs="Times New Roman"/>
        </w:rPr>
        <w:t xml:space="preserve">locations and eateries the user </w:t>
      </w:r>
      <w:proofErr w:type="gramStart"/>
      <w:r w:rsidR="483CA453" w:rsidRPr="4ECF97BB">
        <w:rPr>
          <w:rFonts w:ascii="Times New Roman" w:eastAsia="Times New Roman" w:hAnsi="Times New Roman" w:cs="Times New Roman"/>
        </w:rPr>
        <w:t>hav</w:t>
      </w:r>
      <w:r w:rsidR="1D2D7762" w:rsidRPr="4ECF97BB">
        <w:rPr>
          <w:rFonts w:ascii="Times New Roman" w:eastAsia="Times New Roman" w:hAnsi="Times New Roman" w:cs="Times New Roman"/>
        </w:rPr>
        <w:t>e</w:t>
      </w:r>
      <w:proofErr w:type="gramEnd"/>
      <w:r w:rsidR="1D2D7762" w:rsidRPr="4ECF97BB">
        <w:rPr>
          <w:rFonts w:ascii="Times New Roman" w:eastAsia="Times New Roman" w:hAnsi="Times New Roman" w:cs="Times New Roman"/>
        </w:rPr>
        <w:t xml:space="preserve"> previously saved and marked</w:t>
      </w:r>
      <w:r w:rsidRPr="4ECF97BB">
        <w:rPr>
          <w:rFonts w:ascii="Times New Roman" w:eastAsia="Times New Roman" w:hAnsi="Times New Roman" w:cs="Times New Roman"/>
        </w:rPr>
        <w:t>. The navigation bar at the bottom of the application consists of the commonly used icons on the buttons for better users’ comprehension. The navigation bar contains the buttons to navigate to the Settings Screen, Register Screen and “Forgot Password” Screen. Users can navigate to other screens easily.</w:t>
      </w:r>
    </w:p>
    <w:p w14:paraId="0EFE66EE" w14:textId="091D243A" w:rsidR="6BF295D0" w:rsidRPr="00E21906" w:rsidRDefault="6BF295D0" w:rsidP="6BF295D0">
      <w:pPr>
        <w:ind w:left="900"/>
        <w:rPr>
          <w:rFonts w:ascii="Times New Roman" w:eastAsia="Times New Roman" w:hAnsi="Times New Roman" w:cs="Times New Roman"/>
        </w:rPr>
      </w:pPr>
    </w:p>
    <w:p w14:paraId="56672471" w14:textId="4E4A2DB0" w:rsidR="00B61BC2" w:rsidRPr="00E21906" w:rsidRDefault="00B61BC2" w:rsidP="00B61BC2">
      <w:pPr>
        <w:ind w:left="900"/>
        <w:rPr>
          <w:rFonts w:ascii="Times New Roman" w:eastAsia="Times New Roman" w:hAnsi="Times New Roman" w:cs="Times New Roman"/>
        </w:rPr>
      </w:pPr>
    </w:p>
    <w:p w14:paraId="0EC7A477" w14:textId="1BFD0F72" w:rsidR="00146879" w:rsidRPr="00E21906" w:rsidRDefault="00146879" w:rsidP="00B61BC2">
      <w:pPr>
        <w:ind w:left="900"/>
        <w:rPr>
          <w:rFonts w:ascii="Times New Roman" w:eastAsia="Times New Roman" w:hAnsi="Times New Roman" w:cs="Times New Roman"/>
        </w:rPr>
      </w:pPr>
    </w:p>
    <w:p w14:paraId="56465451" w14:textId="120B1071" w:rsidR="00146879" w:rsidRPr="00E21906" w:rsidRDefault="7ABBA188" w:rsidP="00AC0D76">
      <w:pPr>
        <w:ind w:left="900"/>
        <w:jc w:val="center"/>
        <w:rPr>
          <w:rFonts w:ascii="Times New Roman" w:eastAsia="Times New Roman" w:hAnsi="Times New Roman" w:cs="Times New Roman"/>
        </w:rPr>
      </w:pPr>
      <w:r>
        <w:rPr>
          <w:noProof/>
        </w:rPr>
        <w:lastRenderedPageBreak/>
        <w:drawing>
          <wp:inline distT="0" distB="0" distL="0" distR="0" wp14:anchorId="5AEC1395" wp14:editId="7426B329">
            <wp:extent cx="2062484" cy="4583298"/>
            <wp:effectExtent l="0" t="0" r="0" b="0"/>
            <wp:docPr id="1038027035" name="Picture 103802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0270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2484" cy="4583298"/>
                    </a:xfrm>
                    <a:prstGeom prst="rect">
                      <a:avLst/>
                    </a:prstGeom>
                  </pic:spPr>
                </pic:pic>
              </a:graphicData>
            </a:graphic>
          </wp:inline>
        </w:drawing>
      </w:r>
      <w:r w:rsidR="7782230B">
        <w:rPr>
          <w:noProof/>
        </w:rPr>
        <w:drawing>
          <wp:inline distT="0" distB="0" distL="0" distR="0" wp14:anchorId="7B4219CF" wp14:editId="1946E24B">
            <wp:extent cx="2058808" cy="4575130"/>
            <wp:effectExtent l="0" t="0" r="0" b="0"/>
            <wp:docPr id="1500640861" name="Picture 15006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6408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8808" cy="4575130"/>
                    </a:xfrm>
                    <a:prstGeom prst="rect">
                      <a:avLst/>
                    </a:prstGeom>
                  </pic:spPr>
                </pic:pic>
              </a:graphicData>
            </a:graphic>
          </wp:inline>
        </w:drawing>
      </w:r>
    </w:p>
    <w:p w14:paraId="27CD294F" w14:textId="1A6FEAF5" w:rsidR="00146879" w:rsidRPr="00E21906" w:rsidRDefault="00146879"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080B55BA" w:rsidRPr="5571E9CE">
        <w:rPr>
          <w:rFonts w:ascii="Times New Roman" w:eastAsia="Times New Roman" w:hAnsi="Times New Roman" w:cs="Times New Roman"/>
        </w:rPr>
        <w:t>6</w:t>
      </w:r>
      <w:r w:rsidRPr="4ECF97BB">
        <w:rPr>
          <w:rFonts w:ascii="Times New Roman" w:eastAsia="Times New Roman" w:hAnsi="Times New Roman" w:cs="Times New Roman"/>
        </w:rPr>
        <w:t xml:space="preserve">: </w:t>
      </w:r>
      <w:proofErr w:type="spellStart"/>
      <w:r w:rsidRPr="4ECF97BB">
        <w:rPr>
          <w:rFonts w:ascii="Times New Roman" w:eastAsia="Times New Roman" w:hAnsi="Times New Roman" w:cs="Times New Roman"/>
        </w:rPr>
        <w:t>AroundMe</w:t>
      </w:r>
      <w:proofErr w:type="spellEnd"/>
      <w:r w:rsidRPr="4ECF97BB">
        <w:rPr>
          <w:rFonts w:ascii="Times New Roman" w:eastAsia="Times New Roman" w:hAnsi="Times New Roman" w:cs="Times New Roman"/>
        </w:rPr>
        <w:t xml:space="preserve"> Screen</w:t>
      </w:r>
    </w:p>
    <w:p w14:paraId="5F694838" w14:textId="21FB2883" w:rsidR="1E701D92" w:rsidRPr="00E21906" w:rsidRDefault="1E701D92" w:rsidP="1E701D92">
      <w:pPr>
        <w:ind w:left="900"/>
        <w:rPr>
          <w:rFonts w:ascii="Times New Roman" w:eastAsia="Times New Roman" w:hAnsi="Times New Roman" w:cs="Times New Roman"/>
        </w:rPr>
      </w:pPr>
    </w:p>
    <w:p w14:paraId="737AEE30" w14:textId="277D6803" w:rsidR="69342045" w:rsidRPr="00E21906" w:rsidRDefault="792DACF4" w:rsidP="76B5679B">
      <w:pPr>
        <w:ind w:left="900"/>
        <w:rPr>
          <w:rFonts w:ascii="Times New Roman" w:eastAsia="Times New Roman" w:hAnsi="Times New Roman" w:cs="Times New Roman"/>
        </w:rPr>
      </w:pPr>
      <w:r w:rsidRPr="7AC24F80">
        <w:rPr>
          <w:rFonts w:ascii="Times New Roman" w:eastAsia="Times New Roman" w:hAnsi="Times New Roman" w:cs="Times New Roman"/>
        </w:rPr>
        <w:t xml:space="preserve">The </w:t>
      </w:r>
      <w:proofErr w:type="spellStart"/>
      <w:r w:rsidRPr="7AC24F80">
        <w:rPr>
          <w:rFonts w:ascii="Times New Roman" w:eastAsia="Times New Roman" w:hAnsi="Times New Roman" w:cs="Times New Roman"/>
        </w:rPr>
        <w:t>AroundMe</w:t>
      </w:r>
      <w:proofErr w:type="spellEnd"/>
      <w:r w:rsidRPr="7AC24F80">
        <w:rPr>
          <w:rFonts w:ascii="Times New Roman" w:eastAsia="Times New Roman" w:hAnsi="Times New Roman" w:cs="Times New Roman"/>
        </w:rPr>
        <w:t xml:space="preserve"> Screen shows </w:t>
      </w:r>
      <w:r w:rsidR="2A3B8E3D" w:rsidRPr="7AC24F80">
        <w:rPr>
          <w:rFonts w:ascii="Times New Roman" w:eastAsia="Times New Roman" w:hAnsi="Times New Roman" w:cs="Times New Roman"/>
        </w:rPr>
        <w:t xml:space="preserve">all </w:t>
      </w:r>
      <w:r w:rsidRPr="7AC24F80">
        <w:rPr>
          <w:rFonts w:ascii="Times New Roman" w:eastAsia="Times New Roman" w:hAnsi="Times New Roman" w:cs="Times New Roman"/>
        </w:rPr>
        <w:t xml:space="preserve">the locations and eateries </w:t>
      </w:r>
      <w:r w:rsidR="6491B8C1" w:rsidRPr="7AC24F80">
        <w:rPr>
          <w:rFonts w:ascii="Times New Roman" w:eastAsia="Times New Roman" w:hAnsi="Times New Roman" w:cs="Times New Roman"/>
        </w:rPr>
        <w:t xml:space="preserve">within </w:t>
      </w:r>
      <w:r w:rsidR="02532E77" w:rsidRPr="7AC24F80">
        <w:rPr>
          <w:rFonts w:ascii="Times New Roman" w:eastAsia="Times New Roman" w:hAnsi="Times New Roman" w:cs="Times New Roman"/>
        </w:rPr>
        <w:t>a</w:t>
      </w:r>
      <w:r w:rsidR="6491B8C1" w:rsidRPr="7AC24F80">
        <w:rPr>
          <w:rFonts w:ascii="Times New Roman" w:eastAsia="Times New Roman" w:hAnsi="Times New Roman" w:cs="Times New Roman"/>
        </w:rPr>
        <w:t xml:space="preserve"> radius </w:t>
      </w:r>
      <w:r w:rsidR="4AF05AB1" w:rsidRPr="7AC24F80">
        <w:rPr>
          <w:rFonts w:ascii="Times New Roman" w:eastAsia="Times New Roman" w:hAnsi="Times New Roman" w:cs="Times New Roman"/>
        </w:rPr>
        <w:t xml:space="preserve">of </w:t>
      </w:r>
      <w:r w:rsidR="4B13187B" w:rsidRPr="7AC24F80">
        <w:rPr>
          <w:rFonts w:ascii="Times New Roman" w:eastAsia="Times New Roman" w:hAnsi="Times New Roman" w:cs="Times New Roman"/>
        </w:rPr>
        <w:t>4 km</w:t>
      </w:r>
      <w:r w:rsidR="4AF05AB1" w:rsidRPr="7AC24F80">
        <w:rPr>
          <w:rFonts w:ascii="Times New Roman" w:eastAsia="Times New Roman" w:hAnsi="Times New Roman" w:cs="Times New Roman"/>
        </w:rPr>
        <w:t xml:space="preserve"> </w:t>
      </w:r>
      <w:r w:rsidR="6491B8C1" w:rsidRPr="7AC24F80">
        <w:rPr>
          <w:rFonts w:ascii="Times New Roman" w:eastAsia="Times New Roman" w:hAnsi="Times New Roman" w:cs="Times New Roman"/>
        </w:rPr>
        <w:t>around the user’s current location</w:t>
      </w:r>
      <w:r w:rsidRPr="7AC24F80">
        <w:rPr>
          <w:rFonts w:ascii="Times New Roman" w:eastAsia="Times New Roman" w:hAnsi="Times New Roman" w:cs="Times New Roman"/>
        </w:rPr>
        <w:t xml:space="preserve">. </w:t>
      </w:r>
      <w:r w:rsidR="273F896A" w:rsidRPr="7AC24F80">
        <w:rPr>
          <w:rFonts w:ascii="Times New Roman" w:eastAsia="Times New Roman" w:hAnsi="Times New Roman" w:cs="Times New Roman"/>
        </w:rPr>
        <w:t>User</w:t>
      </w:r>
      <w:r w:rsidR="610366ED" w:rsidRPr="7AC24F80">
        <w:rPr>
          <w:rFonts w:ascii="Times New Roman" w:eastAsia="Times New Roman" w:hAnsi="Times New Roman" w:cs="Times New Roman"/>
        </w:rPr>
        <w:t>s</w:t>
      </w:r>
      <w:r w:rsidR="273F896A" w:rsidRPr="7AC24F80">
        <w:rPr>
          <w:rFonts w:ascii="Times New Roman" w:eastAsia="Times New Roman" w:hAnsi="Times New Roman" w:cs="Times New Roman"/>
        </w:rPr>
        <w:t xml:space="preserve"> can select the ‘+’ icon </w:t>
      </w:r>
      <w:r w:rsidR="52267956" w:rsidRPr="7AC24F80">
        <w:rPr>
          <w:rFonts w:ascii="Times New Roman" w:eastAsia="Times New Roman" w:hAnsi="Times New Roman" w:cs="Times New Roman"/>
        </w:rPr>
        <w:t xml:space="preserve">on the left </w:t>
      </w:r>
      <w:r w:rsidR="273F896A" w:rsidRPr="7AC24F80">
        <w:rPr>
          <w:rFonts w:ascii="Times New Roman" w:eastAsia="Times New Roman" w:hAnsi="Times New Roman" w:cs="Times New Roman"/>
        </w:rPr>
        <w:t xml:space="preserve">to show a list of the locations that match the markers on </w:t>
      </w:r>
      <w:r w:rsidR="610366ED" w:rsidRPr="7AC24F80">
        <w:rPr>
          <w:rFonts w:ascii="Times New Roman" w:eastAsia="Times New Roman" w:hAnsi="Times New Roman" w:cs="Times New Roman"/>
        </w:rPr>
        <w:t xml:space="preserve">the </w:t>
      </w:r>
      <w:r w:rsidR="273F896A" w:rsidRPr="7AC24F80">
        <w:rPr>
          <w:rFonts w:ascii="Times New Roman" w:eastAsia="Times New Roman" w:hAnsi="Times New Roman" w:cs="Times New Roman"/>
        </w:rPr>
        <w:t xml:space="preserve">screen. </w:t>
      </w:r>
      <w:r w:rsidR="6482529E" w:rsidRPr="7AC24F80">
        <w:rPr>
          <w:rFonts w:ascii="Times New Roman" w:eastAsia="Times New Roman" w:hAnsi="Times New Roman" w:cs="Times New Roman"/>
        </w:rPr>
        <w:t>User</w:t>
      </w:r>
      <w:r w:rsidR="610366ED" w:rsidRPr="7AC24F80">
        <w:rPr>
          <w:rFonts w:ascii="Times New Roman" w:eastAsia="Times New Roman" w:hAnsi="Times New Roman" w:cs="Times New Roman"/>
        </w:rPr>
        <w:t>s</w:t>
      </w:r>
      <w:r w:rsidR="6482529E" w:rsidRPr="7AC24F80">
        <w:rPr>
          <w:rFonts w:ascii="Times New Roman" w:eastAsia="Times New Roman" w:hAnsi="Times New Roman" w:cs="Times New Roman"/>
        </w:rPr>
        <w:t xml:space="preserve"> can select the ‘Ø’</w:t>
      </w:r>
      <w:r w:rsidR="3680FB32" w:rsidRPr="7AC24F80">
        <w:rPr>
          <w:rFonts w:ascii="Times New Roman" w:eastAsia="Times New Roman" w:hAnsi="Times New Roman" w:cs="Times New Roman"/>
        </w:rPr>
        <w:t xml:space="preserve"> icon </w:t>
      </w:r>
      <w:r w:rsidR="58D4E2E0" w:rsidRPr="7AC24F80">
        <w:rPr>
          <w:rFonts w:ascii="Times New Roman" w:eastAsia="Times New Roman" w:hAnsi="Times New Roman" w:cs="Times New Roman"/>
        </w:rPr>
        <w:t xml:space="preserve">on the left </w:t>
      </w:r>
      <w:r w:rsidR="3680FB32" w:rsidRPr="7AC24F80">
        <w:rPr>
          <w:rFonts w:ascii="Times New Roman" w:eastAsia="Times New Roman" w:hAnsi="Times New Roman" w:cs="Times New Roman"/>
        </w:rPr>
        <w:t>to hide the list of locations that matches the markers on the screen.</w:t>
      </w:r>
    </w:p>
    <w:p w14:paraId="0BD91CDB" w14:textId="69182ED2" w:rsidR="5BD30843" w:rsidRPr="00E21906" w:rsidRDefault="5BD30843" w:rsidP="5BFE12D3">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right button switches the markers on the map and the list of locations between </w:t>
      </w:r>
      <w:r w:rsidR="0038351A" w:rsidRPr="4ECF97BB">
        <w:rPr>
          <w:rFonts w:ascii="Times New Roman" w:eastAsia="Times New Roman" w:hAnsi="Times New Roman" w:cs="Times New Roman"/>
        </w:rPr>
        <w:t xml:space="preserve">the </w:t>
      </w:r>
      <w:r w:rsidRPr="4ECF97BB">
        <w:rPr>
          <w:rFonts w:ascii="Times New Roman" w:eastAsia="Times New Roman" w:hAnsi="Times New Roman" w:cs="Times New Roman"/>
        </w:rPr>
        <w:t>exercise locations and the food locations.</w:t>
      </w:r>
    </w:p>
    <w:p w14:paraId="3FD1BB43" w14:textId="189943B8" w:rsidR="53FDB0FB" w:rsidRPr="00DA6416" w:rsidRDefault="53FDB0FB" w:rsidP="53FDB0FB">
      <w:pPr>
        <w:ind w:left="900"/>
        <w:rPr>
          <w:rFonts w:ascii="Times New Roman" w:eastAsia="Times New Roman" w:hAnsi="Times New Roman" w:cs="Times New Roman"/>
        </w:rPr>
      </w:pPr>
    </w:p>
    <w:p w14:paraId="75199F0C" w14:textId="6BDCFFF9" w:rsidR="69342045" w:rsidRPr="00DA6416" w:rsidRDefault="69342045" w:rsidP="3D4A83E2">
      <w:pPr>
        <w:ind w:left="900"/>
        <w:rPr>
          <w:rFonts w:ascii="Times New Roman" w:eastAsia="Times New Roman" w:hAnsi="Times New Roman" w:cs="Times New Roman"/>
        </w:rPr>
      </w:pPr>
    </w:p>
    <w:p w14:paraId="3B12EB3D" w14:textId="3D802508" w:rsidR="76AD53D2" w:rsidRPr="00DA6416" w:rsidRDefault="76AD53D2" w:rsidP="76AD53D2">
      <w:pPr>
        <w:ind w:left="900"/>
        <w:rPr>
          <w:rFonts w:ascii="Times New Roman" w:eastAsia="Times New Roman" w:hAnsi="Times New Roman" w:cs="Times New Roman"/>
        </w:rPr>
      </w:pPr>
    </w:p>
    <w:p w14:paraId="69ADD6A9" w14:textId="4D10F0B4" w:rsidR="00146879" w:rsidRPr="00DA6416" w:rsidRDefault="00146879" w:rsidP="00B61BC2">
      <w:pPr>
        <w:ind w:left="900"/>
        <w:rPr>
          <w:rFonts w:ascii="Times New Roman" w:eastAsia="Times New Roman" w:hAnsi="Times New Roman" w:cs="Times New Roman"/>
        </w:rPr>
      </w:pPr>
    </w:p>
    <w:p w14:paraId="1DEF0508" w14:textId="77777777" w:rsidR="00146879" w:rsidRPr="00DA6416" w:rsidRDefault="00146879" w:rsidP="00B61BC2">
      <w:pPr>
        <w:ind w:left="900"/>
        <w:rPr>
          <w:rFonts w:ascii="Times New Roman" w:eastAsia="Times New Roman" w:hAnsi="Times New Roman" w:cs="Times New Roman"/>
        </w:rPr>
      </w:pPr>
    </w:p>
    <w:p w14:paraId="4DEDED4C" w14:textId="4F6FD131" w:rsidR="00B61BC2" w:rsidRPr="00E21906" w:rsidRDefault="710A4709" w:rsidP="00AC0D76">
      <w:pPr>
        <w:ind w:left="900"/>
        <w:jc w:val="center"/>
        <w:rPr>
          <w:rFonts w:ascii="Times New Roman" w:eastAsia="Times New Roman" w:hAnsi="Times New Roman" w:cs="Times New Roman"/>
        </w:rPr>
      </w:pPr>
      <w:r>
        <w:rPr>
          <w:noProof/>
        </w:rPr>
        <w:lastRenderedPageBreak/>
        <w:drawing>
          <wp:inline distT="0" distB="0" distL="0" distR="0" wp14:anchorId="0FB9295C" wp14:editId="3D41CE75">
            <wp:extent cx="2048256" cy="45516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3060" cy="4584577"/>
                    </a:xfrm>
                    <a:prstGeom prst="rect">
                      <a:avLst/>
                    </a:prstGeom>
                  </pic:spPr>
                </pic:pic>
              </a:graphicData>
            </a:graphic>
          </wp:inline>
        </w:drawing>
      </w:r>
    </w:p>
    <w:p w14:paraId="1AD3697E" w14:textId="77777777" w:rsidR="009A2D28" w:rsidRDefault="009A2D28" w:rsidP="00B61BC2">
      <w:pPr>
        <w:ind w:left="900"/>
        <w:rPr>
          <w:ins w:id="67" w:author="#RYU HYUNSUN#" w:date="2022-11-08T22:13:00Z"/>
          <w:rFonts w:ascii="Times New Roman" w:eastAsia="Times New Roman" w:hAnsi="Times New Roman" w:cs="Times New Roman"/>
        </w:rPr>
      </w:pPr>
    </w:p>
    <w:p w14:paraId="28C9F96A" w14:textId="77777777" w:rsidR="009A2D28" w:rsidRDefault="009A2D28" w:rsidP="00B61BC2">
      <w:pPr>
        <w:ind w:left="900"/>
        <w:rPr>
          <w:ins w:id="68" w:author="#RYU HYUNSUN#" w:date="2022-11-08T22:13:00Z"/>
          <w:rFonts w:ascii="Times New Roman" w:eastAsia="Times New Roman" w:hAnsi="Times New Roman" w:cs="Times New Roman"/>
        </w:rPr>
      </w:pPr>
    </w:p>
    <w:p w14:paraId="3BB56C2E" w14:textId="65B696F4"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Pr="5571E9CE">
        <w:rPr>
          <w:rFonts w:ascii="Times New Roman" w:eastAsia="Times New Roman" w:hAnsi="Times New Roman" w:cs="Times New Roman"/>
        </w:rPr>
        <w:t>7</w:t>
      </w:r>
      <w:r w:rsidRPr="4ECF97BB">
        <w:rPr>
          <w:rFonts w:ascii="Times New Roman" w:eastAsia="Times New Roman" w:hAnsi="Times New Roman" w:cs="Times New Roman"/>
        </w:rPr>
        <w:t>: Settings Screen</w:t>
      </w:r>
    </w:p>
    <w:p w14:paraId="6C85BCC8" w14:textId="0339092B"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The Settings Screen includes buttons such as Upload Profile Picture, Change Password, Change Username and Delete Account. Users are also able to log out on this screen. The user interface layout is shown below.</w:t>
      </w:r>
    </w:p>
    <w:p w14:paraId="61A848FA" w14:textId="77777777" w:rsidR="00B61BC2" w:rsidRPr="00E21906" w:rsidRDefault="00B61BC2" w:rsidP="00B61BC2">
      <w:pPr>
        <w:ind w:left="900"/>
        <w:rPr>
          <w:rFonts w:ascii="Times New Roman" w:eastAsia="Times New Roman" w:hAnsi="Times New Roman" w:cs="Times New Roman"/>
        </w:rPr>
      </w:pPr>
    </w:p>
    <w:p w14:paraId="100496A2" w14:textId="6C7B9144" w:rsidR="00B61BC2" w:rsidRPr="00E21906" w:rsidRDefault="35CB6CB2" w:rsidP="247ACD9F">
      <w:pPr>
        <w:ind w:left="900"/>
        <w:jc w:val="center"/>
        <w:rPr>
          <w:rFonts w:ascii="Times New Roman" w:eastAsia="Times New Roman" w:hAnsi="Times New Roman" w:cs="Times New Roman"/>
        </w:rPr>
      </w:pPr>
      <w:r>
        <w:rPr>
          <w:noProof/>
        </w:rPr>
        <w:lastRenderedPageBreak/>
        <w:drawing>
          <wp:inline distT="0" distB="0" distL="0" distR="0" wp14:anchorId="1E9F6491" wp14:editId="6EE249B4">
            <wp:extent cx="2139696" cy="475488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9696" cy="4754880"/>
                    </a:xfrm>
                    <a:prstGeom prst="rect">
                      <a:avLst/>
                    </a:prstGeom>
                  </pic:spPr>
                </pic:pic>
              </a:graphicData>
            </a:graphic>
          </wp:inline>
        </w:drawing>
      </w:r>
    </w:p>
    <w:p w14:paraId="4C31160E" w14:textId="77777777" w:rsidR="009A2D28" w:rsidRDefault="009A2D28" w:rsidP="00B61BC2">
      <w:pPr>
        <w:ind w:left="900"/>
        <w:rPr>
          <w:rFonts w:ascii="Times New Roman" w:eastAsia="Times New Roman" w:hAnsi="Times New Roman" w:cs="Times New Roman"/>
        </w:rPr>
      </w:pPr>
    </w:p>
    <w:p w14:paraId="06A949D7" w14:textId="77777777" w:rsidR="009A2D28" w:rsidRDefault="009A2D28" w:rsidP="00B61BC2">
      <w:pPr>
        <w:ind w:left="900"/>
        <w:rPr>
          <w:rFonts w:ascii="Times New Roman" w:eastAsia="Times New Roman" w:hAnsi="Times New Roman" w:cs="Times New Roman"/>
        </w:rPr>
      </w:pPr>
    </w:p>
    <w:p w14:paraId="3A7EDEDD" w14:textId="15CA22E4" w:rsidR="007E4A7E" w:rsidRPr="00E21906" w:rsidRDefault="007E4A7E"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Screen </w:t>
      </w:r>
      <w:r w:rsidR="135B83DC" w:rsidRPr="5571E9CE">
        <w:rPr>
          <w:rFonts w:ascii="Times New Roman" w:eastAsia="Times New Roman" w:hAnsi="Times New Roman" w:cs="Times New Roman"/>
        </w:rPr>
        <w:t>8</w:t>
      </w:r>
      <w:r w:rsidRPr="4ECF97BB">
        <w:rPr>
          <w:rFonts w:ascii="Times New Roman" w:eastAsia="Times New Roman" w:hAnsi="Times New Roman" w:cs="Times New Roman"/>
        </w:rPr>
        <w:t>: Change Password Screen</w:t>
      </w:r>
    </w:p>
    <w:p w14:paraId="0A45D3CE" w14:textId="5317F971" w:rsidR="007E4A7E" w:rsidRPr="00E21906" w:rsidRDefault="792BFDAF" w:rsidP="00B61BC2">
      <w:pPr>
        <w:ind w:left="900"/>
        <w:rPr>
          <w:rFonts w:ascii="Times New Roman" w:eastAsia="Times New Roman" w:hAnsi="Times New Roman" w:cs="Times New Roman"/>
        </w:rPr>
      </w:pPr>
      <w:r w:rsidRPr="7AC24F80">
        <w:rPr>
          <w:rFonts w:ascii="Times New Roman" w:eastAsia="Times New Roman" w:hAnsi="Times New Roman" w:cs="Times New Roman"/>
        </w:rPr>
        <w:t xml:space="preserve">The Change Password Screen allows the users to change </w:t>
      </w:r>
      <w:r w:rsidR="610366ED" w:rsidRPr="7AC24F80">
        <w:rPr>
          <w:rFonts w:ascii="Times New Roman" w:eastAsia="Times New Roman" w:hAnsi="Times New Roman" w:cs="Times New Roman"/>
        </w:rPr>
        <w:t>their</w:t>
      </w:r>
      <w:r w:rsidRPr="7AC24F80">
        <w:rPr>
          <w:rFonts w:ascii="Times New Roman" w:eastAsia="Times New Roman" w:hAnsi="Times New Roman" w:cs="Times New Roman"/>
        </w:rPr>
        <w:t xml:space="preserve"> current password. </w:t>
      </w:r>
      <w:r w:rsidR="1AC244EA" w:rsidRPr="7AC24F80">
        <w:rPr>
          <w:rFonts w:ascii="Times New Roman" w:eastAsia="Times New Roman" w:hAnsi="Times New Roman" w:cs="Times New Roman"/>
        </w:rPr>
        <w:t xml:space="preserve">The link will then be sent to their email to change their password. </w:t>
      </w:r>
    </w:p>
    <w:p w14:paraId="6B141439" w14:textId="3AEDBEAB" w:rsidR="1C8FC408" w:rsidRDefault="1C8FC408" w:rsidP="1C8FC408">
      <w:pPr>
        <w:ind w:left="900"/>
        <w:rPr>
          <w:rFonts w:ascii="Times New Roman" w:eastAsia="Times New Roman" w:hAnsi="Times New Roman" w:cs="Times New Roman"/>
        </w:rPr>
      </w:pPr>
    </w:p>
    <w:p w14:paraId="4540F68F" w14:textId="067A8743" w:rsidR="22E01BB3" w:rsidRDefault="7BF25515" w:rsidP="27059695">
      <w:pPr>
        <w:ind w:left="900"/>
        <w:jc w:val="center"/>
        <w:rPr>
          <w:rFonts w:ascii="Times New Roman" w:eastAsia="Times New Roman" w:hAnsi="Times New Roman" w:cs="Times New Roman"/>
        </w:rPr>
      </w:pPr>
      <w:r>
        <w:rPr>
          <w:noProof/>
        </w:rPr>
        <w:lastRenderedPageBreak/>
        <w:drawing>
          <wp:inline distT="0" distB="0" distL="0" distR="0" wp14:anchorId="3D576012" wp14:editId="1AEF114B">
            <wp:extent cx="2057400" cy="4572000"/>
            <wp:effectExtent l="0" t="0" r="0" b="0"/>
            <wp:docPr id="1126304120" name="Picture 11263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3041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5F7D7840" w14:textId="067A8743" w:rsidR="22E01BB3" w:rsidRDefault="22E01BB3" w:rsidP="22E01BB3">
      <w:pPr>
        <w:ind w:left="900"/>
        <w:rPr>
          <w:rFonts w:ascii="Times New Roman" w:eastAsia="Times New Roman" w:hAnsi="Times New Roman" w:cs="Times New Roman"/>
        </w:rPr>
      </w:pPr>
    </w:p>
    <w:p w14:paraId="68DB7AC9" w14:textId="4D9512C5" w:rsidR="160DF7C4" w:rsidRDefault="160DF7C4" w:rsidP="1C8FC408">
      <w:pPr>
        <w:ind w:left="900"/>
        <w:rPr>
          <w:rFonts w:ascii="Times New Roman" w:eastAsia="Times New Roman" w:hAnsi="Times New Roman" w:cs="Times New Roman"/>
        </w:rPr>
      </w:pPr>
      <w:r w:rsidRPr="22E01BB3">
        <w:rPr>
          <w:rFonts w:ascii="Times New Roman" w:eastAsia="Times New Roman" w:hAnsi="Times New Roman" w:cs="Times New Roman"/>
        </w:rPr>
        <w:t xml:space="preserve">Screen 9: </w:t>
      </w:r>
      <w:r w:rsidR="7F3D81AD" w:rsidRPr="29F705FE">
        <w:rPr>
          <w:rFonts w:ascii="Times New Roman" w:eastAsia="Times New Roman" w:hAnsi="Times New Roman" w:cs="Times New Roman"/>
        </w:rPr>
        <w:t>Update</w:t>
      </w:r>
      <w:r w:rsidRPr="22E01BB3">
        <w:rPr>
          <w:rFonts w:ascii="Times New Roman" w:eastAsia="Times New Roman" w:hAnsi="Times New Roman" w:cs="Times New Roman"/>
        </w:rPr>
        <w:t xml:space="preserve"> Profile Screen</w:t>
      </w:r>
    </w:p>
    <w:p w14:paraId="17DBA60F" w14:textId="099E2809" w:rsidR="03873D39" w:rsidRDefault="52B06611" w:rsidP="29F705FE">
      <w:pPr>
        <w:ind w:left="900"/>
        <w:rPr>
          <w:rFonts w:ascii="Times New Roman" w:eastAsia="Times New Roman" w:hAnsi="Times New Roman" w:cs="Times New Roman"/>
        </w:rPr>
      </w:pPr>
      <w:r w:rsidRPr="7AC24F80">
        <w:rPr>
          <w:rFonts w:ascii="Times New Roman" w:eastAsia="Times New Roman" w:hAnsi="Times New Roman" w:cs="Times New Roman"/>
        </w:rPr>
        <w:t xml:space="preserve">The </w:t>
      </w:r>
      <w:r w:rsidR="0D226815" w:rsidRPr="5B34B33D">
        <w:rPr>
          <w:rFonts w:ascii="Times New Roman" w:eastAsia="Times New Roman" w:hAnsi="Times New Roman" w:cs="Times New Roman"/>
        </w:rPr>
        <w:t>Update</w:t>
      </w:r>
      <w:r w:rsidR="3F32562A" w:rsidRPr="7AC24F80">
        <w:rPr>
          <w:rFonts w:ascii="Times New Roman" w:eastAsia="Times New Roman" w:hAnsi="Times New Roman" w:cs="Times New Roman"/>
        </w:rPr>
        <w:t xml:space="preserve"> Profile screen allows the users to change their </w:t>
      </w:r>
      <w:r w:rsidR="028368EB" w:rsidRPr="7AC24F80">
        <w:rPr>
          <w:rFonts w:ascii="Times New Roman" w:eastAsia="Times New Roman" w:hAnsi="Times New Roman" w:cs="Times New Roman"/>
        </w:rPr>
        <w:t xml:space="preserve">name, </w:t>
      </w:r>
      <w:r w:rsidR="3F32562A" w:rsidRPr="7AC24F80">
        <w:rPr>
          <w:rFonts w:ascii="Times New Roman" w:eastAsia="Times New Roman" w:hAnsi="Times New Roman" w:cs="Times New Roman"/>
        </w:rPr>
        <w:t>profile picture</w:t>
      </w:r>
      <w:r w:rsidR="28035AD6" w:rsidRPr="7AC24F80">
        <w:rPr>
          <w:rFonts w:ascii="Times New Roman" w:eastAsia="Times New Roman" w:hAnsi="Times New Roman" w:cs="Times New Roman"/>
        </w:rPr>
        <w:t xml:space="preserve"> and</w:t>
      </w:r>
      <w:r w:rsidR="3F32562A" w:rsidRPr="7AC24F80">
        <w:rPr>
          <w:rFonts w:ascii="Times New Roman" w:eastAsia="Times New Roman" w:hAnsi="Times New Roman" w:cs="Times New Roman"/>
        </w:rPr>
        <w:t xml:space="preserve"> </w:t>
      </w:r>
      <w:r w:rsidR="28035AD6" w:rsidRPr="7AC24F80">
        <w:rPr>
          <w:rFonts w:ascii="Times New Roman" w:eastAsia="Times New Roman" w:hAnsi="Times New Roman" w:cs="Times New Roman"/>
        </w:rPr>
        <w:t xml:space="preserve">their email which is their </w:t>
      </w:r>
      <w:proofErr w:type="gramStart"/>
      <w:r w:rsidR="28035AD6" w:rsidRPr="7AC24F80">
        <w:rPr>
          <w:rFonts w:ascii="Times New Roman" w:eastAsia="Times New Roman" w:hAnsi="Times New Roman" w:cs="Times New Roman"/>
        </w:rPr>
        <w:t>user name</w:t>
      </w:r>
      <w:proofErr w:type="gramEnd"/>
      <w:r w:rsidR="28035AD6" w:rsidRPr="7AC24F80">
        <w:rPr>
          <w:rFonts w:ascii="Times New Roman" w:eastAsia="Times New Roman" w:hAnsi="Times New Roman" w:cs="Times New Roman"/>
        </w:rPr>
        <w:t xml:space="preserve">. After the user clicks on save, the user’s </w:t>
      </w:r>
      <w:r w:rsidR="012A45EE" w:rsidRPr="7AC24F80">
        <w:rPr>
          <w:rFonts w:ascii="Times New Roman" w:eastAsia="Times New Roman" w:hAnsi="Times New Roman" w:cs="Times New Roman"/>
        </w:rPr>
        <w:t xml:space="preserve">name, </w:t>
      </w:r>
      <w:r w:rsidR="33CAA951" w:rsidRPr="7AC24F80">
        <w:rPr>
          <w:rFonts w:ascii="Times New Roman" w:eastAsia="Times New Roman" w:hAnsi="Times New Roman" w:cs="Times New Roman"/>
        </w:rPr>
        <w:t xml:space="preserve">username and profile picture would be </w:t>
      </w:r>
      <w:r w:rsidR="1ADADB83" w:rsidRPr="7AC24F80">
        <w:rPr>
          <w:rFonts w:ascii="Times New Roman" w:eastAsia="Times New Roman" w:hAnsi="Times New Roman" w:cs="Times New Roman"/>
        </w:rPr>
        <w:t>updated if there were any changes made.</w:t>
      </w:r>
    </w:p>
    <w:p w14:paraId="7A5B18F1" w14:textId="3D56305E" w:rsidR="007E4A7E" w:rsidRPr="00E21906" w:rsidRDefault="007E4A7E" w:rsidP="00B61BC2">
      <w:pPr>
        <w:ind w:left="900"/>
        <w:rPr>
          <w:rFonts w:ascii="Times New Roman" w:eastAsia="Times New Roman" w:hAnsi="Times New Roman" w:cs="Times New Roman"/>
        </w:rPr>
      </w:pPr>
    </w:p>
    <w:p w14:paraId="2E8A514E" w14:textId="77777777" w:rsidR="007E4A7E" w:rsidRPr="00E21906" w:rsidRDefault="007E4A7E" w:rsidP="00B61BC2">
      <w:pPr>
        <w:ind w:left="900"/>
        <w:rPr>
          <w:rFonts w:ascii="Times New Roman" w:eastAsia="Times New Roman" w:hAnsi="Times New Roman" w:cs="Times New Roman"/>
        </w:rPr>
      </w:pPr>
    </w:p>
    <w:p w14:paraId="1B138957" w14:textId="2D4BB1AE" w:rsidR="00B61BC2" w:rsidRPr="00E21906" w:rsidRDefault="5FA1FE57" w:rsidP="5EE05FCF">
      <w:pPr>
        <w:pStyle w:val="Heading2"/>
        <w:ind w:left="720"/>
        <w:rPr>
          <w:rFonts w:ascii="Times New Roman" w:eastAsia="Times New Roman" w:hAnsi="Times New Roman" w:cs="Times New Roman"/>
        </w:rPr>
      </w:pPr>
      <w:bookmarkStart w:id="69" w:name="_Toc118640782"/>
      <w:bookmarkStart w:id="70" w:name="_Toc118838247"/>
      <w:bookmarkStart w:id="71" w:name="_Toc853206274"/>
      <w:bookmarkStart w:id="72" w:name="_Toc1457845220"/>
      <w:r w:rsidRPr="4ECF97BB">
        <w:rPr>
          <w:rFonts w:ascii="Times New Roman" w:eastAsia="Times New Roman" w:hAnsi="Times New Roman" w:cs="Times New Roman"/>
        </w:rPr>
        <w:t xml:space="preserve">3.3 </w:t>
      </w:r>
      <w:r w:rsidR="00B61BC2" w:rsidRPr="4ECF97BB">
        <w:rPr>
          <w:rFonts w:ascii="Times New Roman" w:eastAsia="Times New Roman" w:hAnsi="Times New Roman" w:cs="Times New Roman"/>
        </w:rPr>
        <w:t>Hardware Interfaces</w:t>
      </w:r>
      <w:bookmarkEnd w:id="69"/>
      <w:bookmarkEnd w:id="70"/>
      <w:bookmarkEnd w:id="71"/>
      <w:bookmarkEnd w:id="72"/>
    </w:p>
    <w:p w14:paraId="578882D4" w14:textId="69BB13D3"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The hardware interface of the application is heavily dependent on the touch screen of a smartphone. The touch screen will detect the user's movement and decide the next course of action. The movements include tapping, swiping</w:t>
      </w:r>
      <w:r w:rsidR="00092B58" w:rsidRPr="4ECF97BB">
        <w:rPr>
          <w:rFonts w:ascii="Times New Roman" w:eastAsia="Times New Roman" w:hAnsi="Times New Roman" w:cs="Times New Roman"/>
        </w:rPr>
        <w:t>,</w:t>
      </w:r>
      <w:r w:rsidRPr="4ECF97BB">
        <w:rPr>
          <w:rFonts w:ascii="Times New Roman" w:eastAsia="Times New Roman" w:hAnsi="Times New Roman" w:cs="Times New Roman"/>
        </w:rPr>
        <w:t xml:space="preserve"> and scrolling. It also includes typing inputs on a keypad. The application requires capacitive touch screen sensors. There are also server-side components that must be executed on server-class computers/cloud for the application features. Client-side components must execute on Android devices. </w:t>
      </w:r>
    </w:p>
    <w:p w14:paraId="2B0FF002" w14:textId="77777777" w:rsidR="00B61BC2" w:rsidRDefault="00B61BC2" w:rsidP="00B61BC2">
      <w:pPr>
        <w:rPr>
          <w:rFonts w:ascii="Times New Roman" w:eastAsia="Times New Roman" w:hAnsi="Times New Roman" w:cs="Times New Roman"/>
        </w:rPr>
      </w:pPr>
    </w:p>
    <w:p w14:paraId="0D093520" w14:textId="77777777" w:rsidR="009A2D28" w:rsidRDefault="009A2D28" w:rsidP="00B61BC2">
      <w:pPr>
        <w:rPr>
          <w:rFonts w:ascii="Times New Roman" w:eastAsia="Times New Roman" w:hAnsi="Times New Roman" w:cs="Times New Roman"/>
        </w:rPr>
      </w:pPr>
    </w:p>
    <w:p w14:paraId="1D5E7E8A" w14:textId="77777777" w:rsidR="009A2D28" w:rsidRDefault="009A2D28" w:rsidP="00B61BC2">
      <w:pPr>
        <w:rPr>
          <w:rFonts w:ascii="Times New Roman" w:eastAsia="Times New Roman" w:hAnsi="Times New Roman" w:cs="Times New Roman"/>
        </w:rPr>
      </w:pPr>
    </w:p>
    <w:p w14:paraId="3FA4D48D" w14:textId="77777777" w:rsidR="009A2D28" w:rsidRDefault="009A2D28" w:rsidP="00B61BC2">
      <w:pPr>
        <w:rPr>
          <w:rFonts w:ascii="Times New Roman" w:eastAsia="Times New Roman" w:hAnsi="Times New Roman" w:cs="Times New Roman"/>
        </w:rPr>
      </w:pPr>
    </w:p>
    <w:p w14:paraId="3A7BFE7A" w14:textId="77777777" w:rsidR="009A2D28" w:rsidRDefault="009A2D28" w:rsidP="00B61BC2">
      <w:pPr>
        <w:rPr>
          <w:rFonts w:ascii="Times New Roman" w:eastAsia="Times New Roman" w:hAnsi="Times New Roman" w:cs="Times New Roman"/>
        </w:rPr>
      </w:pPr>
    </w:p>
    <w:p w14:paraId="6E9C2C1C" w14:textId="77777777" w:rsidR="009A2D28" w:rsidRPr="00E21906" w:rsidRDefault="009A2D28" w:rsidP="00B61BC2">
      <w:pPr>
        <w:rPr>
          <w:rFonts w:ascii="Times New Roman" w:eastAsia="Times New Roman" w:hAnsi="Times New Roman" w:cs="Times New Roman"/>
        </w:rPr>
      </w:pPr>
    </w:p>
    <w:p w14:paraId="1D775345" w14:textId="77777777" w:rsidR="00B61BC2" w:rsidRPr="00E21906" w:rsidRDefault="00B61BC2" w:rsidP="00B61BC2">
      <w:pPr>
        <w:rPr>
          <w:rFonts w:ascii="Times New Roman" w:eastAsia="Times New Roman" w:hAnsi="Times New Roman" w:cs="Times New Roman"/>
        </w:rPr>
      </w:pPr>
    </w:p>
    <w:p w14:paraId="05C2500B" w14:textId="2EE9C7A1" w:rsidR="00B61BC2" w:rsidRPr="00E21906" w:rsidRDefault="00D826DE" w:rsidP="5EE05FCF">
      <w:pPr>
        <w:pStyle w:val="Heading2"/>
        <w:ind w:left="720"/>
        <w:rPr>
          <w:rFonts w:ascii="Times New Roman" w:eastAsia="Times New Roman" w:hAnsi="Times New Roman" w:cs="Times New Roman"/>
        </w:rPr>
      </w:pPr>
      <w:bookmarkStart w:id="73" w:name="_Toc118640783"/>
      <w:bookmarkStart w:id="74" w:name="_Toc118838248"/>
      <w:bookmarkStart w:id="75" w:name="_Toc1919843475"/>
      <w:bookmarkStart w:id="76" w:name="_Toc934972339"/>
      <w:r w:rsidRPr="4ECF97BB">
        <w:rPr>
          <w:rFonts w:ascii="Times New Roman" w:eastAsia="Times New Roman" w:hAnsi="Times New Roman" w:cs="Times New Roman"/>
        </w:rPr>
        <w:lastRenderedPageBreak/>
        <w:t xml:space="preserve">3.4 </w:t>
      </w:r>
      <w:r w:rsidR="00B61BC2" w:rsidRPr="4ECF97BB">
        <w:rPr>
          <w:rFonts w:ascii="Times New Roman" w:eastAsia="Times New Roman" w:hAnsi="Times New Roman" w:cs="Times New Roman"/>
        </w:rPr>
        <w:t>Software Interfaces</w:t>
      </w:r>
      <w:bookmarkEnd w:id="73"/>
      <w:bookmarkEnd w:id="74"/>
      <w:bookmarkEnd w:id="75"/>
      <w:bookmarkEnd w:id="76"/>
    </w:p>
    <w:p w14:paraId="0A855E89" w14:textId="77777777" w:rsidR="00B61BC2" w:rsidRPr="00DA6416" w:rsidRDefault="00B61BC2" w:rsidP="00B61BC2">
      <w:pPr>
        <w:ind w:left="900"/>
        <w:rPr>
          <w:rFonts w:ascii="Times New Roman" w:eastAsia="Times New Roman" w:hAnsi="Times New Roman" w:cs="Times New Roman"/>
        </w:rPr>
      </w:pPr>
    </w:p>
    <w:p w14:paraId="39886B83" w14:textId="77777777"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application uses Firebase as the database for storing the user data. </w:t>
      </w:r>
    </w:p>
    <w:p w14:paraId="41914DD7" w14:textId="77777777"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Firebase Cloud Storage is utilized to store the user profile pictures. </w:t>
      </w:r>
    </w:p>
    <w:p w14:paraId="7E64155B" w14:textId="651F6F6E"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Firebase Real-time Storage and Authenticator </w:t>
      </w:r>
      <w:r w:rsidR="00085071" w:rsidRPr="4ECF97BB">
        <w:rPr>
          <w:rFonts w:ascii="Times New Roman" w:eastAsia="Times New Roman" w:hAnsi="Times New Roman" w:cs="Times New Roman"/>
        </w:rPr>
        <w:t>are</w:t>
      </w:r>
      <w:r w:rsidRPr="4ECF97BB">
        <w:rPr>
          <w:rFonts w:ascii="Times New Roman" w:eastAsia="Times New Roman" w:hAnsi="Times New Roman" w:cs="Times New Roman"/>
        </w:rPr>
        <w:t xml:space="preserve"> used to store the user login database.  </w:t>
      </w:r>
    </w:p>
    <w:p w14:paraId="333F4DC3" w14:textId="01871682"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Firebase </w:t>
      </w:r>
      <w:r w:rsidR="00BA44B9" w:rsidRPr="4ECF97BB">
        <w:rPr>
          <w:rFonts w:ascii="Times New Roman" w:eastAsia="Times New Roman" w:hAnsi="Times New Roman" w:cs="Times New Roman"/>
        </w:rPr>
        <w:t xml:space="preserve">- </w:t>
      </w:r>
      <w:proofErr w:type="spellStart"/>
      <w:r w:rsidRPr="4ECF97BB">
        <w:rPr>
          <w:rFonts w:ascii="Times New Roman" w:eastAsia="Times New Roman" w:hAnsi="Times New Roman" w:cs="Times New Roman"/>
        </w:rPr>
        <w:t>FireStore</w:t>
      </w:r>
      <w:proofErr w:type="spellEnd"/>
      <w:r w:rsidRPr="4ECF97BB">
        <w:rPr>
          <w:rFonts w:ascii="Times New Roman" w:eastAsia="Times New Roman" w:hAnsi="Times New Roman" w:cs="Times New Roman"/>
        </w:rPr>
        <w:t xml:space="preserve"> Storage stores the module list, </w:t>
      </w:r>
      <w:proofErr w:type="gramStart"/>
      <w:r w:rsidRPr="4ECF97BB">
        <w:rPr>
          <w:rFonts w:ascii="Times New Roman" w:eastAsia="Times New Roman" w:hAnsi="Times New Roman" w:cs="Times New Roman"/>
        </w:rPr>
        <w:t>threads</w:t>
      </w:r>
      <w:proofErr w:type="gramEnd"/>
      <w:r w:rsidRPr="4ECF97BB">
        <w:rPr>
          <w:rFonts w:ascii="Times New Roman" w:eastAsia="Times New Roman" w:hAnsi="Times New Roman" w:cs="Times New Roman"/>
        </w:rPr>
        <w:t xml:space="preserve"> and comments. </w:t>
      </w:r>
    </w:p>
    <w:p w14:paraId="1E96EE62" w14:textId="77777777" w:rsidR="00B61BC2" w:rsidRPr="00E21906" w:rsidRDefault="00B61BC2" w:rsidP="00B61BC2">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current version of the application is 1.0. </w:t>
      </w:r>
    </w:p>
    <w:p w14:paraId="1F43F674" w14:textId="77777777" w:rsidR="00B61BC2" w:rsidRPr="00E21906" w:rsidRDefault="00B61BC2" w:rsidP="00B61BC2">
      <w:pPr>
        <w:ind w:left="900"/>
        <w:rPr>
          <w:rFonts w:ascii="Times New Roman" w:eastAsia="Times New Roman" w:hAnsi="Times New Roman" w:cs="Times New Roman"/>
        </w:rPr>
      </w:pPr>
    </w:p>
    <w:p w14:paraId="0D52733F" w14:textId="22742E90" w:rsidR="00B61BC2" w:rsidRPr="00E21906" w:rsidRDefault="2E9B0478" w:rsidP="00B61BC2">
      <w:pPr>
        <w:ind w:left="900"/>
        <w:rPr>
          <w:rFonts w:ascii="Times New Roman" w:eastAsia="Times New Roman" w:hAnsi="Times New Roman" w:cs="Times New Roman"/>
        </w:rPr>
      </w:pPr>
      <w:r w:rsidRPr="4ECF97BB">
        <w:rPr>
          <w:rFonts w:ascii="Times New Roman" w:eastAsia="Times New Roman" w:hAnsi="Times New Roman" w:cs="Times New Roman"/>
        </w:rPr>
        <w:t>The libraries and dependencies used include:</w:t>
      </w:r>
    </w:p>
    <w:p w14:paraId="7B973C7C" w14:textId="77777777" w:rsidR="00DE67E4" w:rsidRPr="00E21906" w:rsidRDefault="00DE67E4" w:rsidP="008C5D61">
      <w:pPr>
        <w:numPr>
          <w:ilvl w:val="0"/>
          <w:numId w:val="65"/>
        </w:numPr>
        <w:rPr>
          <w:rFonts w:ascii="Times New Roman" w:eastAsia="Times New Roman" w:hAnsi="Times New Roman" w:cs="Times New Roman"/>
        </w:rPr>
      </w:pPr>
      <w:r w:rsidRPr="4ECF97BB">
        <w:rPr>
          <w:rFonts w:ascii="Times New Roman" w:eastAsia="Times New Roman" w:hAnsi="Times New Roman" w:cs="Times New Roman"/>
        </w:rPr>
        <w:t>firebase-auth: 21.0.1</w:t>
      </w:r>
    </w:p>
    <w:p w14:paraId="73F866DE" w14:textId="77777777" w:rsidR="00DE67E4" w:rsidRPr="00E21906" w:rsidRDefault="00DE67E4" w:rsidP="008C5D61">
      <w:pPr>
        <w:numPr>
          <w:ilvl w:val="0"/>
          <w:numId w:val="65"/>
        </w:numPr>
        <w:rPr>
          <w:rFonts w:ascii="Times New Roman" w:eastAsia="Times New Roman" w:hAnsi="Times New Roman" w:cs="Times New Roman"/>
        </w:rPr>
      </w:pPr>
      <w:r w:rsidRPr="4ECF97BB">
        <w:rPr>
          <w:rFonts w:ascii="Times New Roman" w:eastAsia="Times New Roman" w:hAnsi="Times New Roman" w:cs="Times New Roman"/>
        </w:rPr>
        <w:t>firebase-firestore:24.0.1</w:t>
      </w:r>
    </w:p>
    <w:p w14:paraId="1B8F3C60" w14:textId="77777777" w:rsidR="00DE67E4" w:rsidRPr="00E21906" w:rsidRDefault="00DE67E4" w:rsidP="008C5D61">
      <w:pPr>
        <w:numPr>
          <w:ilvl w:val="0"/>
          <w:numId w:val="65"/>
        </w:numPr>
        <w:rPr>
          <w:rFonts w:ascii="Times New Roman" w:eastAsia="Times New Roman" w:hAnsi="Times New Roman" w:cs="Times New Roman"/>
        </w:rPr>
      </w:pPr>
      <w:r w:rsidRPr="4ECF97BB">
        <w:rPr>
          <w:rFonts w:ascii="Times New Roman" w:eastAsia="Times New Roman" w:hAnsi="Times New Roman" w:cs="Times New Roman"/>
        </w:rPr>
        <w:t>firebase-database:20.0.3</w:t>
      </w:r>
    </w:p>
    <w:p w14:paraId="07397371" w14:textId="339AFE29" w:rsidR="00B409E2" w:rsidRPr="00E21906" w:rsidRDefault="00DE67E4" w:rsidP="008C5D61">
      <w:pPr>
        <w:numPr>
          <w:ilvl w:val="0"/>
          <w:numId w:val="65"/>
        </w:numPr>
        <w:rPr>
          <w:rFonts w:ascii="Times New Roman" w:eastAsia="Times New Roman" w:hAnsi="Times New Roman" w:cs="Times New Roman"/>
        </w:rPr>
      </w:pPr>
      <w:r w:rsidRPr="4ECF97BB">
        <w:rPr>
          <w:rFonts w:ascii="Times New Roman" w:eastAsia="Times New Roman" w:hAnsi="Times New Roman" w:cs="Times New Roman"/>
        </w:rPr>
        <w:t>firebase-storage:20.0.0</w:t>
      </w:r>
    </w:p>
    <w:p w14:paraId="09130AC1" w14:textId="77777777" w:rsidR="00B61BC2" w:rsidRPr="00E21906" w:rsidRDefault="00B61BC2" w:rsidP="00B61BC2">
      <w:pPr>
        <w:ind w:left="900"/>
        <w:rPr>
          <w:rFonts w:ascii="Times New Roman" w:eastAsia="Times New Roman" w:hAnsi="Times New Roman" w:cs="Times New Roman"/>
        </w:rPr>
      </w:pPr>
    </w:p>
    <w:p w14:paraId="3A904DCE" w14:textId="77777777" w:rsidR="00B61BC2" w:rsidRPr="00E21906" w:rsidRDefault="00B61BC2" w:rsidP="00B61BC2">
      <w:pPr>
        <w:ind w:left="900"/>
        <w:rPr>
          <w:rFonts w:ascii="Times New Roman" w:eastAsia="Times New Roman" w:hAnsi="Times New Roman" w:cs="Times New Roman"/>
        </w:rPr>
      </w:pPr>
    </w:p>
    <w:p w14:paraId="4D059A72" w14:textId="14C5537C" w:rsidR="00B61BC2" w:rsidRPr="00E21906" w:rsidRDefault="1220879A" w:rsidP="5EE05FCF">
      <w:pPr>
        <w:pStyle w:val="Heading2"/>
        <w:ind w:left="720"/>
        <w:rPr>
          <w:rFonts w:ascii="Times New Roman" w:eastAsia="Times New Roman" w:hAnsi="Times New Roman" w:cs="Times New Roman"/>
        </w:rPr>
      </w:pPr>
      <w:bookmarkStart w:id="77" w:name="_Toc118640784"/>
      <w:bookmarkStart w:id="78" w:name="_Toc118838249"/>
      <w:bookmarkStart w:id="79" w:name="_Toc895751330"/>
      <w:bookmarkStart w:id="80" w:name="_Toc1232766452"/>
      <w:r w:rsidRPr="4ECF97BB">
        <w:rPr>
          <w:rFonts w:ascii="Times New Roman" w:eastAsia="Times New Roman" w:hAnsi="Times New Roman" w:cs="Times New Roman"/>
        </w:rPr>
        <w:t xml:space="preserve">3.5 </w:t>
      </w:r>
      <w:r w:rsidR="00B61BC2" w:rsidRPr="4ECF97BB">
        <w:rPr>
          <w:rFonts w:ascii="Times New Roman" w:eastAsia="Times New Roman" w:hAnsi="Times New Roman" w:cs="Times New Roman"/>
        </w:rPr>
        <w:t>Communications Interfaces</w:t>
      </w:r>
      <w:bookmarkEnd w:id="77"/>
      <w:bookmarkEnd w:id="78"/>
      <w:bookmarkEnd w:id="79"/>
      <w:bookmarkEnd w:id="80"/>
    </w:p>
    <w:p w14:paraId="6B02F39C" w14:textId="77777777" w:rsidR="00B61BC2" w:rsidRPr="00E21906" w:rsidRDefault="00B61BC2" w:rsidP="00B61BC2">
      <w:pPr>
        <w:ind w:left="900"/>
        <w:rPr>
          <w:rFonts w:ascii="Times New Roman" w:eastAsia="Times New Roman" w:hAnsi="Times New Roman" w:cs="Times New Roman"/>
        </w:rPr>
      </w:pPr>
    </w:p>
    <w:p w14:paraId="61A5C451" w14:textId="18C1AB05" w:rsidR="006F299C" w:rsidRPr="00E21906" w:rsidRDefault="00B61BC2" w:rsidP="00A93A7F">
      <w:pPr>
        <w:ind w:left="900"/>
        <w:rPr>
          <w:rFonts w:ascii="Times New Roman" w:eastAsia="Times New Roman" w:hAnsi="Times New Roman" w:cs="Times New Roman"/>
        </w:rPr>
      </w:pPr>
      <w:r w:rsidRPr="4ECF97BB">
        <w:rPr>
          <w:rFonts w:ascii="Times New Roman" w:eastAsia="Times New Roman" w:hAnsi="Times New Roman" w:cs="Times New Roman"/>
        </w:rPr>
        <w:t xml:space="preserve">The transfer of data between the application and database utilizes </w:t>
      </w:r>
      <w:r w:rsidR="0081682D" w:rsidRPr="4ECF97BB">
        <w:rPr>
          <w:rFonts w:ascii="Times New Roman" w:eastAsia="Times New Roman" w:hAnsi="Times New Roman" w:cs="Times New Roman"/>
        </w:rPr>
        <w:t>Firebase</w:t>
      </w:r>
      <w:r w:rsidRPr="4ECF97BB">
        <w:rPr>
          <w:rFonts w:ascii="Times New Roman" w:eastAsia="Times New Roman" w:hAnsi="Times New Roman" w:cs="Times New Roman"/>
        </w:rPr>
        <w:t xml:space="preserve"> API. This ensures that the updates are instant and various users can communicate in real-time.</w:t>
      </w:r>
    </w:p>
    <w:p w14:paraId="715F09F2" w14:textId="77777777" w:rsidR="006F299C" w:rsidRPr="00E21906" w:rsidRDefault="006F299C">
      <w:pPr>
        <w:rPr>
          <w:rFonts w:ascii="Times New Roman" w:eastAsia="Times New Roman" w:hAnsi="Times New Roman" w:cs="Times New Roman"/>
        </w:rPr>
      </w:pPr>
    </w:p>
    <w:p w14:paraId="01E11820" w14:textId="1150A68D" w:rsidR="298C373E" w:rsidRPr="00DA6416" w:rsidRDefault="298C373E">
      <w:pPr>
        <w:rPr>
          <w:rFonts w:ascii="Times New Roman" w:eastAsia="Times New Roman" w:hAnsi="Times New Roman" w:cs="Times New Roman"/>
        </w:rPr>
      </w:pPr>
      <w:r w:rsidRPr="4ECF97BB">
        <w:rPr>
          <w:rFonts w:ascii="Times New Roman" w:eastAsia="Times New Roman" w:hAnsi="Times New Roman" w:cs="Times New Roman"/>
        </w:rPr>
        <w:br w:type="page"/>
      </w:r>
    </w:p>
    <w:p w14:paraId="3EBBAF9B" w14:textId="77777777" w:rsidR="00744815" w:rsidRPr="00E21906" w:rsidRDefault="000E7704" w:rsidP="008C5D61">
      <w:pPr>
        <w:pStyle w:val="Heading1"/>
        <w:numPr>
          <w:ilvl w:val="0"/>
          <w:numId w:val="2"/>
        </w:numPr>
        <w:ind w:left="426" w:hanging="142"/>
        <w:rPr>
          <w:rFonts w:ascii="Times New Roman" w:eastAsia="Times New Roman" w:hAnsi="Times New Roman" w:cs="Times New Roman"/>
        </w:rPr>
      </w:pPr>
      <w:bookmarkStart w:id="81" w:name="_Toc118640785"/>
      <w:bookmarkStart w:id="82" w:name="_Toc118838250"/>
      <w:bookmarkStart w:id="83" w:name="_Toc993482457"/>
      <w:bookmarkStart w:id="84" w:name="_Toc537936448"/>
      <w:r w:rsidRPr="4ECF97BB">
        <w:rPr>
          <w:rFonts w:ascii="Times New Roman" w:eastAsia="Times New Roman" w:hAnsi="Times New Roman" w:cs="Times New Roman"/>
        </w:rPr>
        <w:lastRenderedPageBreak/>
        <w:t>System Features</w:t>
      </w:r>
      <w:bookmarkEnd w:id="81"/>
      <w:bookmarkEnd w:id="82"/>
      <w:bookmarkEnd w:id="83"/>
      <w:bookmarkEnd w:id="84"/>
    </w:p>
    <w:p w14:paraId="414CAB6B" w14:textId="77777777" w:rsidR="00744815" w:rsidRPr="00E21906" w:rsidRDefault="00744815">
      <w:pPr>
        <w:rPr>
          <w:rFonts w:ascii="Times New Roman" w:eastAsia="Times New Roman" w:hAnsi="Times New Roman" w:cs="Times New Roman"/>
        </w:rPr>
      </w:pPr>
    </w:p>
    <w:p w14:paraId="3559071B"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85" w:name="_Toc118640786"/>
      <w:bookmarkStart w:id="86" w:name="_Toc118838251"/>
      <w:bookmarkStart w:id="87" w:name="_Toc794190526"/>
      <w:bookmarkStart w:id="88" w:name="_Toc474197632"/>
      <w:r w:rsidRPr="4ECF97BB">
        <w:rPr>
          <w:rFonts w:ascii="Times New Roman" w:eastAsia="Times New Roman" w:hAnsi="Times New Roman" w:cs="Times New Roman"/>
        </w:rPr>
        <w:t>Login</w:t>
      </w:r>
      <w:bookmarkEnd w:id="85"/>
      <w:bookmarkEnd w:id="86"/>
      <w:bookmarkEnd w:id="87"/>
      <w:bookmarkEnd w:id="88"/>
    </w:p>
    <w:p w14:paraId="33726B7B" w14:textId="08154411"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Description and Priority</w:t>
      </w:r>
    </w:p>
    <w:p w14:paraId="47920AE6" w14:textId="6E4ECB0B"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User</w:t>
      </w:r>
      <w:r w:rsidR="00085071" w:rsidRPr="4ECF97BB">
        <w:rPr>
          <w:rFonts w:ascii="Times New Roman" w:eastAsia="Times New Roman" w:hAnsi="Times New Roman" w:cs="Times New Roman"/>
        </w:rPr>
        <w:t>s</w:t>
      </w:r>
      <w:r w:rsidRPr="4ECF97BB">
        <w:rPr>
          <w:rFonts w:ascii="Times New Roman" w:eastAsia="Times New Roman" w:hAnsi="Times New Roman" w:cs="Times New Roman"/>
        </w:rPr>
        <w:t xml:space="preserve"> should be able to login and logout as they wish. Priority is high as users are unable to use the application if they are not logged in. </w:t>
      </w:r>
    </w:p>
    <w:p w14:paraId="48B902C1" w14:textId="77777777" w:rsidR="00744815" w:rsidRPr="00E21906" w:rsidRDefault="00744815">
      <w:pPr>
        <w:ind w:left="2880"/>
        <w:rPr>
          <w:rFonts w:ascii="Times New Roman" w:eastAsia="Times New Roman" w:hAnsi="Times New Roman" w:cs="Times New Roman"/>
        </w:rPr>
      </w:pPr>
    </w:p>
    <w:p w14:paraId="7CAB80D9"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Stimulus/Response Sequences</w:t>
      </w:r>
    </w:p>
    <w:p w14:paraId="5A7B03C2"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1. User will enter their login credentials (EMAIL &amp; PASSWORD). </w:t>
      </w:r>
    </w:p>
    <w:p w14:paraId="3C4C1E4A"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2. User clicks on the ‘LOGIN’ button. </w:t>
      </w:r>
    </w:p>
    <w:p w14:paraId="4F32DD8A"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3. System will validate the credentials with the database.</w:t>
      </w:r>
    </w:p>
    <w:p w14:paraId="6D69DD1C" w14:textId="28418C7A"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4. User is logged in if </w:t>
      </w:r>
      <w:r w:rsidR="00085071" w:rsidRPr="4ECF97BB">
        <w:rPr>
          <w:rFonts w:ascii="Times New Roman" w:eastAsia="Times New Roman" w:hAnsi="Times New Roman" w:cs="Times New Roman"/>
        </w:rPr>
        <w:t xml:space="preserve">the </w:t>
      </w:r>
      <w:r w:rsidRPr="4ECF97BB">
        <w:rPr>
          <w:rFonts w:ascii="Times New Roman" w:eastAsia="Times New Roman" w:hAnsi="Times New Roman" w:cs="Times New Roman"/>
        </w:rPr>
        <w:t xml:space="preserve">credentials are valid. </w:t>
      </w:r>
    </w:p>
    <w:p w14:paraId="11545D2E" w14:textId="0D4087B9"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5. If login credentials are valid, the user will be directed to the </w:t>
      </w:r>
      <w:r w:rsidR="2CE96564" w:rsidRPr="4ECF97BB">
        <w:rPr>
          <w:rFonts w:ascii="Times New Roman" w:eastAsia="Times New Roman" w:hAnsi="Times New Roman" w:cs="Times New Roman"/>
        </w:rPr>
        <w:t>main</w:t>
      </w:r>
      <w:r w:rsidR="0416F483" w:rsidRPr="4ECF97BB">
        <w:rPr>
          <w:rFonts w:ascii="Times New Roman" w:eastAsia="Times New Roman" w:hAnsi="Times New Roman" w:cs="Times New Roman"/>
        </w:rPr>
        <w:t xml:space="preserve"> page.</w:t>
      </w:r>
    </w:p>
    <w:p w14:paraId="6C8777AA" w14:textId="7B9B082E" w:rsidR="00744815" w:rsidRPr="00E21906" w:rsidRDefault="00744815">
      <w:pPr>
        <w:rPr>
          <w:rFonts w:ascii="Times New Roman" w:eastAsia="Times New Roman" w:hAnsi="Times New Roman" w:cs="Times New Roman"/>
        </w:rPr>
      </w:pPr>
    </w:p>
    <w:p w14:paraId="24069950" w14:textId="77777777" w:rsidR="00744815" w:rsidRPr="00E21906" w:rsidRDefault="00744815">
      <w:pPr>
        <w:rPr>
          <w:rFonts w:ascii="Times New Roman" w:eastAsia="Times New Roman" w:hAnsi="Times New Roman" w:cs="Times New Roman"/>
        </w:rPr>
      </w:pPr>
    </w:p>
    <w:p w14:paraId="2C3462E9"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Functional Requirements</w:t>
      </w:r>
    </w:p>
    <w:p w14:paraId="70C35E1B" w14:textId="5F17F362"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 xml:space="preserve">Database </w:t>
      </w:r>
      <w:r w:rsidR="75E31689" w:rsidRPr="4ECF97BB">
        <w:rPr>
          <w:rFonts w:ascii="Times New Roman" w:eastAsia="Times New Roman" w:hAnsi="Times New Roman" w:cs="Times New Roman"/>
        </w:rPr>
        <w:t>must</w:t>
      </w:r>
      <w:r w:rsidRPr="4ECF97BB">
        <w:rPr>
          <w:rFonts w:ascii="Times New Roman" w:eastAsia="Times New Roman" w:hAnsi="Times New Roman" w:cs="Times New Roman"/>
        </w:rPr>
        <w:t xml:space="preserve"> be able to return the correct data when required and determine if a login is successful or unsuccessful.</w:t>
      </w:r>
    </w:p>
    <w:p w14:paraId="5F1F36DA" w14:textId="3955FCBF"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 xml:space="preserve">User </w:t>
      </w:r>
      <w:r w:rsidR="235DD0B9" w:rsidRPr="4ECF97BB">
        <w:rPr>
          <w:rFonts w:ascii="Times New Roman" w:eastAsia="Times New Roman" w:hAnsi="Times New Roman" w:cs="Times New Roman"/>
        </w:rPr>
        <w:t>must be able to</w:t>
      </w:r>
      <w:r w:rsidRPr="4ECF97BB">
        <w:rPr>
          <w:rFonts w:ascii="Times New Roman" w:eastAsia="Times New Roman" w:hAnsi="Times New Roman" w:cs="Times New Roman"/>
        </w:rPr>
        <w:t xml:space="preserve"> choose to register an account if the account does not exist. </w:t>
      </w:r>
    </w:p>
    <w:p w14:paraId="4B8842E1"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Database must be able to validate the credentials when needed to.</w:t>
      </w:r>
    </w:p>
    <w:p w14:paraId="457A8AFA" w14:textId="77777777" w:rsidR="00744815" w:rsidRPr="00E21906" w:rsidRDefault="00744815">
      <w:pPr>
        <w:rPr>
          <w:rFonts w:ascii="Times New Roman" w:eastAsia="Times New Roman" w:hAnsi="Times New Roman" w:cs="Times New Roman"/>
        </w:rPr>
      </w:pPr>
    </w:p>
    <w:p w14:paraId="09327F7A"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89" w:name="_Toc118640787"/>
      <w:bookmarkStart w:id="90" w:name="_Toc118838252"/>
      <w:bookmarkStart w:id="91" w:name="_Toc536109062"/>
      <w:bookmarkStart w:id="92" w:name="_Toc863359172"/>
      <w:r w:rsidRPr="4ECF97BB">
        <w:rPr>
          <w:rFonts w:ascii="Times New Roman" w:eastAsia="Times New Roman" w:hAnsi="Times New Roman" w:cs="Times New Roman"/>
        </w:rPr>
        <w:t>Register</w:t>
      </w:r>
      <w:bookmarkEnd w:id="89"/>
      <w:bookmarkEnd w:id="90"/>
      <w:bookmarkEnd w:id="91"/>
      <w:bookmarkEnd w:id="92"/>
    </w:p>
    <w:p w14:paraId="715118F3"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Description and Priority</w:t>
      </w:r>
    </w:p>
    <w:p w14:paraId="4F3713DE"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New users must sign up for a new account before being able to login. Priority is high as users would be unable to login without an account.</w:t>
      </w:r>
    </w:p>
    <w:p w14:paraId="0F021394" w14:textId="77777777" w:rsidR="00744815" w:rsidRPr="00E21906" w:rsidRDefault="00744815">
      <w:pPr>
        <w:rPr>
          <w:rFonts w:ascii="Times New Roman" w:eastAsia="Times New Roman" w:hAnsi="Times New Roman" w:cs="Times New Roman"/>
        </w:rPr>
      </w:pPr>
    </w:p>
    <w:p w14:paraId="5DB5C5C4"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Stimulus/Response Sequences</w:t>
      </w:r>
    </w:p>
    <w:p w14:paraId="2170E877"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1. User clicks on the ‘REGISTER’ button. </w:t>
      </w:r>
    </w:p>
    <w:p w14:paraId="0392E52A"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2. User keys in full name, email, date of birth, gender, mobile number, </w:t>
      </w:r>
    </w:p>
    <w:p w14:paraId="356E3E1F" w14:textId="77777777" w:rsidR="00744815" w:rsidRPr="00E21906" w:rsidRDefault="000E7704">
      <w:pPr>
        <w:ind w:left="2160"/>
        <w:rPr>
          <w:rFonts w:ascii="Times New Roman" w:eastAsia="Times New Roman" w:hAnsi="Times New Roman" w:cs="Times New Roman"/>
        </w:rPr>
      </w:pPr>
      <w:r w:rsidRPr="4ECF97BB">
        <w:rPr>
          <w:rFonts w:ascii="Times New Roman" w:eastAsia="Times New Roman" w:hAnsi="Times New Roman" w:cs="Times New Roman"/>
        </w:rPr>
        <w:t xml:space="preserve">      password, confirm password. </w:t>
      </w:r>
    </w:p>
    <w:p w14:paraId="6151F823"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3. User clicks on the ‘Sign up’ button. </w:t>
      </w:r>
    </w:p>
    <w:p w14:paraId="20A93E7E"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4. System will check whether the conditions are met to create a new user </w:t>
      </w:r>
    </w:p>
    <w:p w14:paraId="17CF3135" w14:textId="4F2748AC"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5. System will create a new user in </w:t>
      </w:r>
      <w:r w:rsidR="00B1344C" w:rsidRPr="4ECF97BB">
        <w:rPr>
          <w:rFonts w:ascii="Times New Roman" w:eastAsia="Times New Roman" w:hAnsi="Times New Roman" w:cs="Times New Roman"/>
        </w:rPr>
        <w:t xml:space="preserve">the </w:t>
      </w:r>
      <w:r w:rsidRPr="4ECF97BB">
        <w:rPr>
          <w:rFonts w:ascii="Times New Roman" w:eastAsia="Times New Roman" w:hAnsi="Times New Roman" w:cs="Times New Roman"/>
        </w:rPr>
        <w:t xml:space="preserve">database </w:t>
      </w:r>
    </w:p>
    <w:p w14:paraId="029F7209"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6. User is then logged in </w:t>
      </w:r>
    </w:p>
    <w:p w14:paraId="39E66417" w14:textId="77777777" w:rsidR="00744815" w:rsidRPr="00E21906" w:rsidRDefault="00744815">
      <w:pPr>
        <w:rPr>
          <w:rFonts w:ascii="Times New Roman" w:eastAsia="Times New Roman" w:hAnsi="Times New Roman" w:cs="Times New Roman"/>
        </w:rPr>
      </w:pPr>
    </w:p>
    <w:p w14:paraId="569A8F43" w14:textId="77777777" w:rsidR="00744815" w:rsidRPr="00E21906" w:rsidRDefault="00744815">
      <w:pPr>
        <w:rPr>
          <w:rFonts w:ascii="Times New Roman" w:eastAsia="Times New Roman" w:hAnsi="Times New Roman" w:cs="Times New Roman"/>
        </w:rPr>
      </w:pPr>
    </w:p>
    <w:p w14:paraId="0276E412" w14:textId="1C90B4F2" w:rsidR="00744815" w:rsidRPr="00E21906" w:rsidRDefault="0416F483"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Function</w:t>
      </w:r>
      <w:r w:rsidR="20A79B1C" w:rsidRPr="4ECF97BB">
        <w:rPr>
          <w:rFonts w:ascii="Times New Roman" w:eastAsia="Times New Roman" w:hAnsi="Times New Roman" w:cs="Times New Roman"/>
          <w:i/>
        </w:rPr>
        <w:t>al</w:t>
      </w:r>
      <w:r w:rsidR="000E7704" w:rsidRPr="4ECF97BB">
        <w:rPr>
          <w:rFonts w:ascii="Times New Roman" w:eastAsia="Times New Roman" w:hAnsi="Times New Roman" w:cs="Times New Roman"/>
          <w:i/>
        </w:rPr>
        <w:t xml:space="preserve"> Requirements</w:t>
      </w:r>
    </w:p>
    <w:p w14:paraId="26183B24"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Email provided by the user must be unique and valid.</w:t>
      </w:r>
    </w:p>
    <w:p w14:paraId="0AA19B31"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Password provided by the user must be unique and meet the following conditions:</w:t>
      </w:r>
    </w:p>
    <w:p w14:paraId="74CB5960" w14:textId="77777777" w:rsidR="00744815" w:rsidRPr="00E21906" w:rsidRDefault="000E7704" w:rsidP="008C5D61">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Should contain at least one uppercase letter.</w:t>
      </w:r>
    </w:p>
    <w:p w14:paraId="7A891579" w14:textId="449B0311" w:rsidR="00474FB2" w:rsidRPr="00E21906" w:rsidRDefault="00474FB2" w:rsidP="008C5D61">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Should contain at least one lowercase letter</w:t>
      </w:r>
    </w:p>
    <w:p w14:paraId="46D627FA" w14:textId="77777777" w:rsidR="00474FB2" w:rsidRPr="00E21906" w:rsidRDefault="00474FB2" w:rsidP="008C5D61">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 xml:space="preserve">Should contain at least one number. </w:t>
      </w:r>
    </w:p>
    <w:p w14:paraId="3830A904" w14:textId="1257A15D" w:rsidR="00744815" w:rsidRPr="00E21906" w:rsidRDefault="000E7704" w:rsidP="008C5D61">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Should contain at least one special character.</w:t>
      </w:r>
      <w:r>
        <w:tab/>
      </w:r>
    </w:p>
    <w:p w14:paraId="3DD0E315" w14:textId="77777777" w:rsidR="00744815" w:rsidRPr="00E21906" w:rsidRDefault="000E7704" w:rsidP="5AFC399E">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Database must be able to store the new data into the existing database.</w:t>
      </w:r>
    </w:p>
    <w:p w14:paraId="11A4744C" w14:textId="77777777" w:rsidR="00744815" w:rsidRPr="00E21906" w:rsidRDefault="000E7704" w:rsidP="008C5D61">
      <w:pPr>
        <w:numPr>
          <w:ilvl w:val="4"/>
          <w:numId w:val="2"/>
        </w:numPr>
        <w:rPr>
          <w:rFonts w:ascii="Times New Roman" w:eastAsia="Times New Roman" w:hAnsi="Times New Roman" w:cs="Times New Roman"/>
        </w:rPr>
      </w:pPr>
      <w:r w:rsidRPr="4ECF97BB">
        <w:rPr>
          <w:rFonts w:ascii="Times New Roman" w:eastAsia="Times New Roman" w:hAnsi="Times New Roman" w:cs="Times New Roman"/>
        </w:rPr>
        <w:t>Hashing will be done to ensure that users’ privacy is not compromised.</w:t>
      </w:r>
    </w:p>
    <w:p w14:paraId="6D0E4F03" w14:textId="77777777" w:rsidR="00744815" w:rsidRPr="00E21906" w:rsidRDefault="00744815">
      <w:pPr>
        <w:rPr>
          <w:rFonts w:ascii="Times New Roman" w:eastAsia="Times New Roman" w:hAnsi="Times New Roman" w:cs="Times New Roman"/>
        </w:rPr>
      </w:pPr>
    </w:p>
    <w:p w14:paraId="58FA2A43" w14:textId="6EDE8C72" w:rsidR="00744815" w:rsidRPr="00E21906" w:rsidRDefault="000E7704" w:rsidP="008C5D61">
      <w:pPr>
        <w:pStyle w:val="Heading2"/>
        <w:numPr>
          <w:ilvl w:val="1"/>
          <w:numId w:val="2"/>
        </w:numPr>
        <w:rPr>
          <w:rFonts w:ascii="Times New Roman" w:eastAsia="Times New Roman" w:hAnsi="Times New Roman" w:cs="Times New Roman"/>
        </w:rPr>
      </w:pPr>
      <w:bookmarkStart w:id="93" w:name="_Toc118640788"/>
      <w:bookmarkStart w:id="94" w:name="_Toc118838253"/>
      <w:bookmarkStart w:id="95" w:name="_Toc1785419722"/>
      <w:bookmarkStart w:id="96" w:name="_Toc384326084"/>
      <w:r w:rsidRPr="7AC24F80">
        <w:rPr>
          <w:rFonts w:ascii="Times New Roman" w:eastAsia="Times New Roman" w:hAnsi="Times New Roman" w:cs="Times New Roman"/>
        </w:rPr>
        <w:t xml:space="preserve">Reset </w:t>
      </w:r>
      <w:r w:rsidR="3A72BC1B" w:rsidRPr="7AC24F80">
        <w:rPr>
          <w:rFonts w:ascii="Times New Roman" w:eastAsia="Times New Roman" w:hAnsi="Times New Roman" w:cs="Times New Roman"/>
        </w:rPr>
        <w:t xml:space="preserve">/ Change </w:t>
      </w:r>
      <w:r w:rsidRPr="7AC24F80">
        <w:rPr>
          <w:rFonts w:ascii="Times New Roman" w:eastAsia="Times New Roman" w:hAnsi="Times New Roman" w:cs="Times New Roman"/>
        </w:rPr>
        <w:t>Password</w:t>
      </w:r>
      <w:bookmarkEnd w:id="93"/>
      <w:bookmarkEnd w:id="94"/>
      <w:bookmarkEnd w:id="95"/>
      <w:bookmarkEnd w:id="96"/>
    </w:p>
    <w:p w14:paraId="10343611"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 xml:space="preserve">Description and Priority </w:t>
      </w:r>
    </w:p>
    <w:p w14:paraId="3E0AE8F7" w14:textId="4C8D6D07" w:rsidR="00744815" w:rsidRPr="00E21906" w:rsidRDefault="000E7704" w:rsidP="008C5D61">
      <w:pPr>
        <w:numPr>
          <w:ilvl w:val="3"/>
          <w:numId w:val="2"/>
        </w:numPr>
        <w:rPr>
          <w:rFonts w:ascii="Times New Roman" w:eastAsia="Times New Roman" w:hAnsi="Times New Roman" w:cs="Times New Roman"/>
        </w:rPr>
      </w:pPr>
      <w:r w:rsidRPr="7AC24F80">
        <w:rPr>
          <w:rFonts w:ascii="Times New Roman" w:eastAsia="Times New Roman" w:hAnsi="Times New Roman" w:cs="Times New Roman"/>
        </w:rPr>
        <w:t>Existing users should be able to reset</w:t>
      </w:r>
      <w:r w:rsidR="1250DA22" w:rsidRPr="7AC24F80">
        <w:rPr>
          <w:rFonts w:ascii="Times New Roman" w:eastAsia="Times New Roman" w:hAnsi="Times New Roman" w:cs="Times New Roman"/>
        </w:rPr>
        <w:t>/change</w:t>
      </w:r>
      <w:r w:rsidR="1DAC4366" w:rsidRPr="7AC24F80">
        <w:rPr>
          <w:rFonts w:ascii="Times New Roman" w:eastAsia="Times New Roman" w:hAnsi="Times New Roman" w:cs="Times New Roman"/>
        </w:rPr>
        <w:t xml:space="preserve"> their password</w:t>
      </w:r>
      <w:r w:rsidR="60CCC1B5" w:rsidRPr="7AC24F80">
        <w:rPr>
          <w:rFonts w:ascii="Times New Roman" w:eastAsia="Times New Roman" w:hAnsi="Times New Roman" w:cs="Times New Roman"/>
        </w:rPr>
        <w:t>s</w:t>
      </w:r>
      <w:r w:rsidRPr="7AC24F80">
        <w:rPr>
          <w:rFonts w:ascii="Times New Roman" w:eastAsia="Times New Roman" w:hAnsi="Times New Roman" w:cs="Times New Roman"/>
        </w:rPr>
        <w:t xml:space="preserve"> when they </w:t>
      </w:r>
      <w:r w:rsidR="5A7D9E69" w:rsidRPr="7AC24F80">
        <w:rPr>
          <w:rFonts w:ascii="Times New Roman" w:eastAsia="Times New Roman" w:hAnsi="Times New Roman" w:cs="Times New Roman"/>
        </w:rPr>
        <w:t xml:space="preserve">want to change them or </w:t>
      </w:r>
      <w:r w:rsidRPr="7AC24F80">
        <w:rPr>
          <w:rFonts w:ascii="Times New Roman" w:eastAsia="Times New Roman" w:hAnsi="Times New Roman" w:cs="Times New Roman"/>
        </w:rPr>
        <w:t>forget them. Priority is medium as users do not often reset their passwords.</w:t>
      </w:r>
    </w:p>
    <w:p w14:paraId="43982DD0" w14:textId="77777777" w:rsidR="00744815" w:rsidRPr="00E21906" w:rsidRDefault="00744815">
      <w:pPr>
        <w:rPr>
          <w:rFonts w:ascii="Times New Roman" w:eastAsia="Times New Roman" w:hAnsi="Times New Roman" w:cs="Times New Roman"/>
        </w:rPr>
      </w:pPr>
    </w:p>
    <w:p w14:paraId="4022557C"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Stimulus/Response Sequences</w:t>
      </w:r>
    </w:p>
    <w:p w14:paraId="0036567C" w14:textId="07B0762F" w:rsidR="00744815" w:rsidRPr="00E21906" w:rsidRDefault="000E7704">
      <w:pPr>
        <w:ind w:left="1440" w:firstLine="720"/>
        <w:rPr>
          <w:rFonts w:ascii="Times New Roman" w:eastAsia="Times New Roman" w:hAnsi="Times New Roman" w:cs="Times New Roman"/>
        </w:rPr>
      </w:pPr>
      <w:r w:rsidRPr="7AC24F80">
        <w:rPr>
          <w:rFonts w:ascii="Times New Roman" w:eastAsia="Times New Roman" w:hAnsi="Times New Roman" w:cs="Times New Roman"/>
        </w:rPr>
        <w:t>1. User clicks on the ‘FORGOT PASSWORD?’ button</w:t>
      </w:r>
      <w:r w:rsidR="0FAE4709" w:rsidRPr="7AC24F80">
        <w:rPr>
          <w:rFonts w:ascii="Times New Roman" w:eastAsia="Times New Roman" w:hAnsi="Times New Roman" w:cs="Times New Roman"/>
        </w:rPr>
        <w:t>.</w:t>
      </w:r>
      <w:r w:rsidR="1DAC4366" w:rsidRPr="7AC24F80">
        <w:rPr>
          <w:rFonts w:ascii="Times New Roman" w:eastAsia="Times New Roman" w:hAnsi="Times New Roman" w:cs="Times New Roman"/>
        </w:rPr>
        <w:t xml:space="preserve"> </w:t>
      </w:r>
      <w:r w:rsidR="62338CD9" w:rsidRPr="7AC24F80">
        <w:rPr>
          <w:rFonts w:ascii="Times New Roman" w:eastAsia="Times New Roman" w:hAnsi="Times New Roman" w:cs="Times New Roman"/>
        </w:rPr>
        <w:t xml:space="preserve">/ User clicks on ‘Change   </w:t>
      </w:r>
      <w:r>
        <w:tab/>
      </w:r>
      <w:r w:rsidR="62338CD9" w:rsidRPr="7AC24F80">
        <w:rPr>
          <w:rFonts w:ascii="Times New Roman" w:eastAsia="Times New Roman" w:hAnsi="Times New Roman" w:cs="Times New Roman"/>
        </w:rPr>
        <w:t xml:space="preserve">     Password’ button on Settings Page.</w:t>
      </w:r>
    </w:p>
    <w:p w14:paraId="3FA07DC2"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2. User keys in the email that they use to register with the application </w:t>
      </w:r>
    </w:p>
    <w:p w14:paraId="0B05437D"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3. System will check if the email is registered with the application </w:t>
      </w:r>
    </w:p>
    <w:p w14:paraId="63FAC343" w14:textId="77777777" w:rsidR="00744815" w:rsidRPr="00E21906" w:rsidRDefault="000E7704">
      <w:pPr>
        <w:ind w:left="1440" w:firstLine="720"/>
        <w:rPr>
          <w:rFonts w:ascii="Times New Roman" w:eastAsia="Times New Roman" w:hAnsi="Times New Roman" w:cs="Times New Roman"/>
        </w:rPr>
      </w:pPr>
      <w:r w:rsidRPr="4ECF97BB">
        <w:rPr>
          <w:rFonts w:ascii="Times New Roman" w:eastAsia="Times New Roman" w:hAnsi="Times New Roman" w:cs="Times New Roman"/>
        </w:rPr>
        <w:t xml:space="preserve">4. System will then send a new password to the User’s email </w:t>
      </w:r>
    </w:p>
    <w:p w14:paraId="2621CBAA" w14:textId="77777777" w:rsidR="00744815" w:rsidRPr="00E21906" w:rsidRDefault="00744815">
      <w:pPr>
        <w:rPr>
          <w:rFonts w:ascii="Times New Roman" w:eastAsia="Times New Roman" w:hAnsi="Times New Roman" w:cs="Times New Roman"/>
        </w:rPr>
      </w:pPr>
    </w:p>
    <w:p w14:paraId="798F08EE" w14:textId="165ECD15" w:rsidR="00744815" w:rsidRPr="00E21906" w:rsidRDefault="0416F483"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Function</w:t>
      </w:r>
      <w:r w:rsidR="31D1C61E" w:rsidRPr="4ECF97BB">
        <w:rPr>
          <w:rFonts w:ascii="Times New Roman" w:eastAsia="Times New Roman" w:hAnsi="Times New Roman" w:cs="Times New Roman"/>
          <w:i/>
        </w:rPr>
        <w:t>al</w:t>
      </w:r>
      <w:r w:rsidR="000E7704" w:rsidRPr="4ECF97BB">
        <w:rPr>
          <w:rFonts w:ascii="Times New Roman" w:eastAsia="Times New Roman" w:hAnsi="Times New Roman" w:cs="Times New Roman"/>
          <w:i/>
        </w:rPr>
        <w:t xml:space="preserve"> Requirements</w:t>
      </w:r>
    </w:p>
    <w:p w14:paraId="7F5679EF"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Database will be able to send a “Reset Password” email to the user’s email address when requested and the user will be able to reset their password.</w:t>
      </w:r>
    </w:p>
    <w:p w14:paraId="3390C02F" w14:textId="77777777"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Database will be able to update the new password that the user provided, which must satisfy the same password requirements.</w:t>
      </w:r>
    </w:p>
    <w:p w14:paraId="53299660" w14:textId="77777777" w:rsidR="00744815" w:rsidRPr="00E21906" w:rsidRDefault="00744815">
      <w:pPr>
        <w:ind w:left="2880"/>
        <w:rPr>
          <w:rFonts w:ascii="Times New Roman" w:eastAsia="Times New Roman" w:hAnsi="Times New Roman" w:cs="Times New Roman"/>
        </w:rPr>
      </w:pPr>
    </w:p>
    <w:p w14:paraId="7D7ACFC4" w14:textId="77777777" w:rsidR="00744815" w:rsidRPr="00E21906" w:rsidRDefault="00744815">
      <w:pPr>
        <w:ind w:left="2880"/>
        <w:rPr>
          <w:rFonts w:ascii="Times New Roman" w:eastAsia="Times New Roman" w:hAnsi="Times New Roman" w:cs="Times New Roman"/>
        </w:rPr>
      </w:pPr>
    </w:p>
    <w:p w14:paraId="6B818BCF" w14:textId="77777777" w:rsidR="00744815" w:rsidRPr="00E21906" w:rsidRDefault="000E7704" w:rsidP="008C5D61">
      <w:pPr>
        <w:pStyle w:val="Heading2"/>
        <w:numPr>
          <w:ilvl w:val="1"/>
          <w:numId w:val="2"/>
        </w:numPr>
        <w:rPr>
          <w:rFonts w:ascii="Times New Roman" w:eastAsia="Times New Roman" w:hAnsi="Times New Roman" w:cs="Times New Roman"/>
        </w:rPr>
      </w:pPr>
      <w:bookmarkStart w:id="97" w:name="_Toc118640789"/>
      <w:bookmarkStart w:id="98" w:name="_Toc118838254"/>
      <w:bookmarkStart w:id="99" w:name="_Toc1877409425"/>
      <w:bookmarkStart w:id="100" w:name="_Toc768900704"/>
      <w:r w:rsidRPr="4ECF97BB">
        <w:rPr>
          <w:rFonts w:ascii="Times New Roman" w:eastAsia="Times New Roman" w:hAnsi="Times New Roman" w:cs="Times New Roman"/>
        </w:rPr>
        <w:t>Uploading Profile Picture</w:t>
      </w:r>
      <w:bookmarkEnd w:id="97"/>
      <w:bookmarkEnd w:id="98"/>
      <w:bookmarkEnd w:id="99"/>
      <w:bookmarkEnd w:id="100"/>
    </w:p>
    <w:p w14:paraId="63DD7CE8"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Description and Priority</w:t>
      </w:r>
    </w:p>
    <w:p w14:paraId="430DC219" w14:textId="095B2C01"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User</w:t>
      </w:r>
      <w:r w:rsidR="00B1344C" w:rsidRPr="4ECF97BB">
        <w:rPr>
          <w:rFonts w:ascii="Times New Roman" w:eastAsia="Times New Roman" w:hAnsi="Times New Roman" w:cs="Times New Roman"/>
        </w:rPr>
        <w:t>s</w:t>
      </w:r>
      <w:r w:rsidRPr="4ECF97BB">
        <w:rPr>
          <w:rFonts w:ascii="Times New Roman" w:eastAsia="Times New Roman" w:hAnsi="Times New Roman" w:cs="Times New Roman"/>
        </w:rPr>
        <w:t xml:space="preserve"> should be able to either set/change their profile picture. Priority is medium as users would not be changing their profile picture often</w:t>
      </w:r>
    </w:p>
    <w:p w14:paraId="01DC0F8E"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Stimulus/Response Sequences</w:t>
      </w:r>
    </w:p>
    <w:p w14:paraId="724D5F39" w14:textId="77777777" w:rsidR="00744815" w:rsidRPr="00E21906" w:rsidRDefault="000E7704">
      <w:pPr>
        <w:ind w:left="2160"/>
        <w:rPr>
          <w:rFonts w:ascii="Times New Roman" w:eastAsia="Times New Roman" w:hAnsi="Times New Roman" w:cs="Times New Roman"/>
        </w:rPr>
      </w:pPr>
      <w:r w:rsidRPr="4ECF97BB">
        <w:rPr>
          <w:rFonts w:ascii="Times New Roman" w:eastAsia="Times New Roman" w:hAnsi="Times New Roman" w:cs="Times New Roman"/>
        </w:rPr>
        <w:t>1. User clicks on the ‘UPLOAD PROFILE PICTURE’ button</w:t>
      </w:r>
    </w:p>
    <w:p w14:paraId="1D4B0718" w14:textId="77777777" w:rsidR="00744815" w:rsidRPr="00E21906" w:rsidRDefault="000E7704">
      <w:pPr>
        <w:ind w:left="2160"/>
        <w:rPr>
          <w:rFonts w:ascii="Times New Roman" w:eastAsia="Times New Roman" w:hAnsi="Times New Roman" w:cs="Times New Roman"/>
        </w:rPr>
      </w:pPr>
      <w:r w:rsidRPr="4ECF97BB">
        <w:rPr>
          <w:rFonts w:ascii="Times New Roman" w:eastAsia="Times New Roman" w:hAnsi="Times New Roman" w:cs="Times New Roman"/>
        </w:rPr>
        <w:t>2. User clicks on the ‘CHOOSE PHOTO’ button</w:t>
      </w:r>
    </w:p>
    <w:p w14:paraId="625BF829" w14:textId="77777777" w:rsidR="00744815" w:rsidRPr="00E21906" w:rsidRDefault="000E7704">
      <w:pPr>
        <w:ind w:left="2160"/>
        <w:rPr>
          <w:rFonts w:ascii="Times New Roman" w:eastAsia="Times New Roman" w:hAnsi="Times New Roman" w:cs="Times New Roman"/>
        </w:rPr>
      </w:pPr>
      <w:r w:rsidRPr="4ECF97BB">
        <w:rPr>
          <w:rFonts w:ascii="Times New Roman" w:eastAsia="Times New Roman" w:hAnsi="Times New Roman" w:cs="Times New Roman"/>
        </w:rPr>
        <w:t>3. User chooses a picture from the downloads file on their phone</w:t>
      </w:r>
    </w:p>
    <w:p w14:paraId="7D4C31EE" w14:textId="77777777" w:rsidR="00744815" w:rsidRPr="00E21906" w:rsidRDefault="000E7704">
      <w:pPr>
        <w:ind w:left="2160"/>
        <w:rPr>
          <w:rFonts w:ascii="Times New Roman" w:eastAsia="Times New Roman" w:hAnsi="Times New Roman" w:cs="Times New Roman"/>
        </w:rPr>
      </w:pPr>
      <w:r w:rsidRPr="4ECF97BB">
        <w:rPr>
          <w:rFonts w:ascii="Times New Roman" w:eastAsia="Times New Roman" w:hAnsi="Times New Roman" w:cs="Times New Roman"/>
        </w:rPr>
        <w:t>4. User click on the ‘UPLOAD’ button</w:t>
      </w:r>
    </w:p>
    <w:p w14:paraId="6F246D05" w14:textId="77777777" w:rsidR="00744815" w:rsidRPr="00E21906" w:rsidRDefault="00744815">
      <w:pPr>
        <w:ind w:left="2160"/>
        <w:rPr>
          <w:rFonts w:ascii="Times New Roman" w:eastAsia="Times New Roman" w:hAnsi="Times New Roman" w:cs="Times New Roman"/>
        </w:rPr>
      </w:pPr>
    </w:p>
    <w:p w14:paraId="637758DE" w14:textId="77777777" w:rsidR="00744815" w:rsidRPr="00E21906" w:rsidRDefault="000E7704" w:rsidP="008C5D61">
      <w:pPr>
        <w:numPr>
          <w:ilvl w:val="2"/>
          <w:numId w:val="2"/>
        </w:numPr>
        <w:rPr>
          <w:rFonts w:ascii="Times New Roman" w:eastAsia="Times New Roman" w:hAnsi="Times New Roman" w:cs="Times New Roman"/>
          <w:i/>
        </w:rPr>
      </w:pPr>
      <w:r w:rsidRPr="4ECF97BB">
        <w:rPr>
          <w:rFonts w:ascii="Times New Roman" w:eastAsia="Times New Roman" w:hAnsi="Times New Roman" w:cs="Times New Roman"/>
          <w:i/>
        </w:rPr>
        <w:t>Functional Requirements</w:t>
      </w:r>
    </w:p>
    <w:p w14:paraId="749926D2" w14:textId="1274776F"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 xml:space="preserve">Database </w:t>
      </w:r>
      <w:r w:rsidR="438E5C5C" w:rsidRPr="4ECF97BB">
        <w:rPr>
          <w:rFonts w:ascii="Times New Roman" w:eastAsia="Times New Roman" w:hAnsi="Times New Roman" w:cs="Times New Roman"/>
        </w:rPr>
        <w:t>must be</w:t>
      </w:r>
      <w:r w:rsidRPr="4ECF97BB">
        <w:rPr>
          <w:rFonts w:ascii="Times New Roman" w:eastAsia="Times New Roman" w:hAnsi="Times New Roman" w:cs="Times New Roman"/>
        </w:rPr>
        <w:t xml:space="preserve"> able to retrieve the correct profile picture for each unique user and display it on the user profile page.</w:t>
      </w:r>
    </w:p>
    <w:p w14:paraId="32732EE4" w14:textId="2D84CDF9"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 xml:space="preserve">Database </w:t>
      </w:r>
      <w:r w:rsidR="754E281C" w:rsidRPr="4ECF97BB">
        <w:rPr>
          <w:rFonts w:ascii="Times New Roman" w:eastAsia="Times New Roman" w:hAnsi="Times New Roman" w:cs="Times New Roman"/>
        </w:rPr>
        <w:t>must be</w:t>
      </w:r>
      <w:r w:rsidRPr="4ECF97BB">
        <w:rPr>
          <w:rFonts w:ascii="Times New Roman" w:eastAsia="Times New Roman" w:hAnsi="Times New Roman" w:cs="Times New Roman"/>
        </w:rPr>
        <w:t xml:space="preserve"> able to update the saved profile picture for each user when required.</w:t>
      </w:r>
    </w:p>
    <w:p w14:paraId="54735C30" w14:textId="77EC1FD0" w:rsidR="00744815" w:rsidRPr="00E21906" w:rsidRDefault="000E7704" w:rsidP="008C5D61">
      <w:pPr>
        <w:numPr>
          <w:ilvl w:val="3"/>
          <w:numId w:val="2"/>
        </w:numPr>
        <w:rPr>
          <w:rFonts w:ascii="Times New Roman" w:eastAsia="Times New Roman" w:hAnsi="Times New Roman" w:cs="Times New Roman"/>
        </w:rPr>
      </w:pPr>
      <w:r w:rsidRPr="4ECF97BB">
        <w:rPr>
          <w:rFonts w:ascii="Times New Roman" w:eastAsia="Times New Roman" w:hAnsi="Times New Roman" w:cs="Times New Roman"/>
        </w:rPr>
        <w:t>The picture provided by the user must be a valid type for the picture to be accepted.</w:t>
      </w:r>
    </w:p>
    <w:p w14:paraId="68A48C54" w14:textId="77777777" w:rsidR="00744815" w:rsidRPr="00E21906" w:rsidRDefault="00744815">
      <w:pPr>
        <w:rPr>
          <w:rFonts w:ascii="Times New Roman" w:eastAsia="Times New Roman" w:hAnsi="Times New Roman" w:cs="Times New Roman"/>
        </w:rPr>
      </w:pPr>
    </w:p>
    <w:p w14:paraId="0BA86C21" w14:textId="3F81F20A" w:rsidR="00744815" w:rsidRPr="00E21906" w:rsidRDefault="000E7704" w:rsidP="008C5D61">
      <w:pPr>
        <w:pStyle w:val="Heading2"/>
        <w:numPr>
          <w:ilvl w:val="1"/>
          <w:numId w:val="2"/>
        </w:numPr>
        <w:rPr>
          <w:rFonts w:ascii="Times New Roman" w:eastAsia="Times New Roman" w:hAnsi="Times New Roman" w:cs="Times New Roman"/>
        </w:rPr>
      </w:pPr>
      <w:bookmarkStart w:id="101" w:name="_Toc118640790"/>
      <w:bookmarkStart w:id="102" w:name="_Toc118838255"/>
      <w:bookmarkStart w:id="103" w:name="_Toc979434466"/>
      <w:bookmarkStart w:id="104" w:name="_Toc1988781942"/>
      <w:r w:rsidRPr="27FD3056">
        <w:rPr>
          <w:rFonts w:ascii="Times New Roman" w:eastAsia="Times New Roman" w:hAnsi="Times New Roman" w:cs="Times New Roman"/>
        </w:rPr>
        <w:t xml:space="preserve">Find a </w:t>
      </w:r>
      <w:r w:rsidR="001F6702" w:rsidRPr="27FD3056">
        <w:rPr>
          <w:rFonts w:ascii="Times New Roman" w:eastAsia="Times New Roman" w:hAnsi="Times New Roman" w:cs="Times New Roman"/>
        </w:rPr>
        <w:t>Location</w:t>
      </w:r>
      <w:bookmarkEnd w:id="101"/>
      <w:bookmarkEnd w:id="102"/>
      <w:bookmarkEnd w:id="103"/>
      <w:bookmarkEnd w:id="104"/>
    </w:p>
    <w:p w14:paraId="5748D9E5" w14:textId="6F7E8BDE" w:rsidR="00744815" w:rsidRPr="00E21906" w:rsidRDefault="000E7704"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Description and Priority</w:t>
      </w:r>
    </w:p>
    <w:p w14:paraId="20DC10F7" w14:textId="5B0A97F3" w:rsidR="00744815" w:rsidRPr="00E21906" w:rsidRDefault="000E7704"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Users should be able to browse through or search for </w:t>
      </w:r>
      <w:r w:rsidR="001F6702" w:rsidRPr="27FD3056">
        <w:rPr>
          <w:rFonts w:ascii="Times New Roman" w:eastAsia="Times New Roman" w:hAnsi="Times New Roman" w:cs="Times New Roman"/>
        </w:rPr>
        <w:t xml:space="preserve">locations </w:t>
      </w:r>
      <w:r w:rsidR="57D645C3" w:rsidRPr="27FD3056">
        <w:rPr>
          <w:rFonts w:ascii="Times New Roman" w:eastAsia="Times New Roman" w:hAnsi="Times New Roman" w:cs="Times New Roman"/>
        </w:rPr>
        <w:t>(</w:t>
      </w:r>
      <w:r w:rsidR="0AA7F6C4" w:rsidRPr="27FD3056">
        <w:rPr>
          <w:rFonts w:ascii="Times New Roman" w:eastAsia="Times New Roman" w:hAnsi="Times New Roman" w:cs="Times New Roman"/>
        </w:rPr>
        <w:t>restaurants</w:t>
      </w:r>
      <w:r w:rsidR="57D645C3" w:rsidRPr="27FD3056">
        <w:rPr>
          <w:rFonts w:ascii="Times New Roman" w:eastAsia="Times New Roman" w:hAnsi="Times New Roman" w:cs="Times New Roman"/>
        </w:rPr>
        <w:t xml:space="preserve"> that sell healthy food</w:t>
      </w:r>
      <w:r w:rsidR="00B1344C" w:rsidRPr="27FD3056">
        <w:rPr>
          <w:rFonts w:ascii="Times New Roman" w:eastAsia="Times New Roman" w:hAnsi="Times New Roman" w:cs="Times New Roman"/>
        </w:rPr>
        <w:t>/</w:t>
      </w:r>
      <w:r w:rsidR="57D645C3" w:rsidRPr="27FD3056">
        <w:rPr>
          <w:rFonts w:ascii="Times New Roman" w:eastAsia="Times New Roman" w:hAnsi="Times New Roman" w:cs="Times New Roman"/>
        </w:rPr>
        <w:t>sports venues)</w:t>
      </w:r>
      <w:r w:rsidR="001F6702" w:rsidRPr="27FD3056">
        <w:rPr>
          <w:rFonts w:ascii="Times New Roman" w:eastAsia="Times New Roman" w:hAnsi="Times New Roman" w:cs="Times New Roman"/>
        </w:rPr>
        <w:t xml:space="preserve"> posted by the civil authorities</w:t>
      </w:r>
      <w:r w:rsidRPr="27FD3056">
        <w:rPr>
          <w:rFonts w:ascii="Times New Roman" w:eastAsia="Times New Roman" w:hAnsi="Times New Roman" w:cs="Times New Roman"/>
        </w:rPr>
        <w:t>. Priority is high as it is one of the key functions of the application.</w:t>
      </w:r>
    </w:p>
    <w:p w14:paraId="16B7F673" w14:textId="4272B1A3" w:rsidR="00744815" w:rsidRPr="00E21906" w:rsidRDefault="00744815">
      <w:pPr>
        <w:rPr>
          <w:rFonts w:ascii="Times New Roman" w:eastAsia="Times New Roman" w:hAnsi="Times New Roman" w:cs="Times New Roman"/>
        </w:rPr>
      </w:pPr>
    </w:p>
    <w:p w14:paraId="2A764995" w14:textId="6F7E8BDE" w:rsidR="00744815" w:rsidRPr="00E21906" w:rsidRDefault="000E7704"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Stimulus/Response Sequences</w:t>
      </w:r>
    </w:p>
    <w:p w14:paraId="174B2324" w14:textId="5942F84A" w:rsidR="00744815" w:rsidRPr="00E21906" w:rsidRDefault="000E7704" w:rsidP="2463F1F1">
      <w:pPr>
        <w:ind w:left="1440" w:firstLine="720"/>
        <w:rPr>
          <w:rFonts w:ascii="Times New Roman" w:eastAsia="Times New Roman" w:hAnsi="Times New Roman" w:cs="Times New Roman"/>
        </w:rPr>
      </w:pPr>
      <w:r w:rsidRPr="27FD3056">
        <w:rPr>
          <w:rFonts w:ascii="Times New Roman" w:eastAsia="Times New Roman" w:hAnsi="Times New Roman" w:cs="Times New Roman"/>
        </w:rPr>
        <w:t xml:space="preserve">1. Users can browse through the </w:t>
      </w:r>
      <w:r w:rsidR="001F6702" w:rsidRPr="27FD3056">
        <w:rPr>
          <w:rFonts w:ascii="Times New Roman" w:eastAsia="Times New Roman" w:hAnsi="Times New Roman" w:cs="Times New Roman"/>
        </w:rPr>
        <w:t>locations</w:t>
      </w:r>
      <w:r w:rsidR="55089D8A" w:rsidRPr="27FD3056">
        <w:rPr>
          <w:rFonts w:ascii="Times New Roman" w:eastAsia="Times New Roman" w:hAnsi="Times New Roman" w:cs="Times New Roman"/>
        </w:rPr>
        <w:t xml:space="preserve"> </w:t>
      </w:r>
      <w:r w:rsidR="6CDFC3DA" w:rsidRPr="27FD3056">
        <w:rPr>
          <w:rFonts w:ascii="Times New Roman" w:eastAsia="Times New Roman" w:hAnsi="Times New Roman" w:cs="Times New Roman"/>
        </w:rPr>
        <w:t xml:space="preserve">near their vicinity </w:t>
      </w:r>
      <w:r w:rsidR="7700A601" w:rsidRPr="27FD3056">
        <w:rPr>
          <w:rFonts w:ascii="Times New Roman" w:eastAsia="Times New Roman" w:hAnsi="Times New Roman" w:cs="Times New Roman"/>
        </w:rPr>
        <w:t>displayed on the app</w:t>
      </w:r>
    </w:p>
    <w:p w14:paraId="4FF19C19" w14:textId="19BAD50F" w:rsidR="00744815" w:rsidRPr="00E21906" w:rsidRDefault="6788E4A1" w:rsidP="2463F1F1">
      <w:pPr>
        <w:ind w:left="1440" w:firstLine="720"/>
        <w:rPr>
          <w:rFonts w:ascii="Times New Roman" w:eastAsia="Times New Roman" w:hAnsi="Times New Roman" w:cs="Times New Roman"/>
        </w:rPr>
      </w:pPr>
      <w:r w:rsidRPr="27FD3056">
        <w:rPr>
          <w:rFonts w:ascii="Times New Roman" w:eastAsia="Times New Roman" w:hAnsi="Times New Roman" w:cs="Times New Roman"/>
        </w:rPr>
        <w:t>2</w:t>
      </w:r>
      <w:r w:rsidR="000E7704" w:rsidRPr="27FD3056">
        <w:rPr>
          <w:rFonts w:ascii="Times New Roman" w:eastAsia="Times New Roman" w:hAnsi="Times New Roman" w:cs="Times New Roman"/>
        </w:rPr>
        <w:t xml:space="preserve">. Users can select the </w:t>
      </w:r>
      <w:r w:rsidR="001F6702" w:rsidRPr="27FD3056">
        <w:rPr>
          <w:rFonts w:ascii="Times New Roman" w:eastAsia="Times New Roman" w:hAnsi="Times New Roman" w:cs="Times New Roman"/>
        </w:rPr>
        <w:t>location</w:t>
      </w:r>
      <w:r w:rsidR="000E7704" w:rsidRPr="27FD3056">
        <w:rPr>
          <w:rFonts w:ascii="Times New Roman" w:eastAsia="Times New Roman" w:hAnsi="Times New Roman" w:cs="Times New Roman"/>
        </w:rPr>
        <w:t xml:space="preserve"> displayed </w:t>
      </w:r>
      <w:r w:rsidR="1B4F818C" w:rsidRPr="27FD3056">
        <w:rPr>
          <w:rFonts w:ascii="Times New Roman" w:eastAsia="Times New Roman" w:hAnsi="Times New Roman" w:cs="Times New Roman"/>
        </w:rPr>
        <w:t>then details,</w:t>
      </w:r>
      <w:r w:rsidR="000E7704" w:rsidRPr="27FD3056">
        <w:rPr>
          <w:rFonts w:ascii="Times New Roman" w:eastAsia="Times New Roman" w:hAnsi="Times New Roman" w:cs="Times New Roman"/>
        </w:rPr>
        <w:t xml:space="preserve"> </w:t>
      </w:r>
      <w:r w:rsidR="001F6702" w:rsidRPr="27FD3056">
        <w:rPr>
          <w:rFonts w:ascii="Times New Roman" w:eastAsia="Times New Roman" w:hAnsi="Times New Roman" w:cs="Times New Roman"/>
        </w:rPr>
        <w:t>comments and ratings</w:t>
      </w:r>
      <w:r w:rsidR="000E7704" w:rsidRPr="27FD3056">
        <w:rPr>
          <w:rFonts w:ascii="Times New Roman" w:eastAsia="Times New Roman" w:hAnsi="Times New Roman" w:cs="Times New Roman"/>
        </w:rPr>
        <w:t xml:space="preserve"> of the specific </w:t>
      </w:r>
      <w:r w:rsidR="001F6702" w:rsidRPr="27FD3056">
        <w:rPr>
          <w:rFonts w:ascii="Times New Roman" w:eastAsia="Times New Roman" w:hAnsi="Times New Roman" w:cs="Times New Roman"/>
        </w:rPr>
        <w:t>activity</w:t>
      </w:r>
      <w:r w:rsidR="00B1344C" w:rsidRPr="27FD3056">
        <w:rPr>
          <w:rFonts w:ascii="Times New Roman" w:eastAsia="Times New Roman" w:hAnsi="Times New Roman" w:cs="Times New Roman"/>
        </w:rPr>
        <w:t>/</w:t>
      </w:r>
      <w:r w:rsidR="001F6702" w:rsidRPr="27FD3056">
        <w:rPr>
          <w:rFonts w:ascii="Times New Roman" w:eastAsia="Times New Roman" w:hAnsi="Times New Roman" w:cs="Times New Roman"/>
        </w:rPr>
        <w:t>location</w:t>
      </w:r>
      <w:r w:rsidR="000E7704" w:rsidRPr="27FD3056">
        <w:rPr>
          <w:rFonts w:ascii="Times New Roman" w:eastAsia="Times New Roman" w:hAnsi="Times New Roman" w:cs="Times New Roman"/>
        </w:rPr>
        <w:t xml:space="preserve"> will be loaded</w:t>
      </w:r>
      <w:r w:rsidR="5FAC7578" w:rsidRPr="27FD3056">
        <w:rPr>
          <w:rFonts w:ascii="Times New Roman" w:eastAsia="Times New Roman" w:hAnsi="Times New Roman" w:cs="Times New Roman"/>
        </w:rPr>
        <w:t>.</w:t>
      </w:r>
    </w:p>
    <w:p w14:paraId="72B7A019" w14:textId="1C66EBEE" w:rsidR="00744815" w:rsidRPr="00E21906" w:rsidRDefault="00744815" w:rsidP="2546670C">
      <w:pPr>
        <w:ind w:left="2160"/>
        <w:rPr>
          <w:rFonts w:ascii="Times New Roman" w:eastAsia="Times New Roman" w:hAnsi="Times New Roman" w:cs="Times New Roman"/>
        </w:rPr>
      </w:pPr>
    </w:p>
    <w:p w14:paraId="0985D254" w14:textId="67DB37FD" w:rsidR="00744815" w:rsidRPr="00E21906" w:rsidRDefault="0416F483"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lastRenderedPageBreak/>
        <w:t>Function</w:t>
      </w:r>
      <w:r w:rsidR="41A9BD21" w:rsidRPr="27FD3056">
        <w:rPr>
          <w:rFonts w:ascii="Times New Roman" w:eastAsia="Times New Roman" w:hAnsi="Times New Roman" w:cs="Times New Roman"/>
          <w:i/>
        </w:rPr>
        <w:t>al</w:t>
      </w:r>
      <w:r w:rsidR="000E7704" w:rsidRPr="27FD3056">
        <w:rPr>
          <w:rFonts w:ascii="Times New Roman" w:eastAsia="Times New Roman" w:hAnsi="Times New Roman" w:cs="Times New Roman"/>
          <w:i/>
        </w:rPr>
        <w:t xml:space="preserve"> Requirements</w:t>
      </w:r>
    </w:p>
    <w:p w14:paraId="6DE292A4" w14:textId="131A1449" w:rsidR="00744815" w:rsidRPr="00E21906" w:rsidRDefault="7028AEDE"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The system </w:t>
      </w:r>
      <w:r w:rsidR="530DF38D" w:rsidRPr="27FD3056">
        <w:rPr>
          <w:rFonts w:ascii="Times New Roman" w:eastAsia="Times New Roman" w:hAnsi="Times New Roman" w:cs="Times New Roman"/>
        </w:rPr>
        <w:t>must be able to</w:t>
      </w:r>
      <w:r w:rsidRPr="27FD3056">
        <w:rPr>
          <w:rFonts w:ascii="Times New Roman" w:eastAsia="Times New Roman" w:hAnsi="Times New Roman" w:cs="Times New Roman"/>
        </w:rPr>
        <w:t xml:space="preserve"> retrieve the list of locations from the dataset near </w:t>
      </w:r>
      <w:r w:rsidR="00B1344C" w:rsidRPr="27FD3056">
        <w:rPr>
          <w:rFonts w:ascii="Times New Roman" w:eastAsia="Times New Roman" w:hAnsi="Times New Roman" w:cs="Times New Roman"/>
        </w:rPr>
        <w:t xml:space="preserve">the </w:t>
      </w:r>
      <w:r w:rsidRPr="27FD3056">
        <w:rPr>
          <w:rFonts w:ascii="Times New Roman" w:eastAsia="Times New Roman" w:hAnsi="Times New Roman" w:cs="Times New Roman"/>
        </w:rPr>
        <w:t>user’s current location and display it on the map</w:t>
      </w:r>
      <w:r w:rsidR="1A69014F" w:rsidRPr="27FD3056">
        <w:rPr>
          <w:rFonts w:ascii="Times New Roman" w:eastAsia="Times New Roman" w:hAnsi="Times New Roman" w:cs="Times New Roman"/>
        </w:rPr>
        <w:t>.</w:t>
      </w:r>
    </w:p>
    <w:p w14:paraId="1F349DA8" w14:textId="37E94FE3" w:rsidR="001F6702" w:rsidRPr="00E21906" w:rsidRDefault="1A69014F" w:rsidP="008C5D61">
      <w:pPr>
        <w:numPr>
          <w:ilvl w:val="4"/>
          <w:numId w:val="2"/>
        </w:numPr>
        <w:rPr>
          <w:rFonts w:ascii="Times New Roman" w:eastAsia="Times New Roman" w:hAnsi="Times New Roman" w:cs="Times New Roman"/>
        </w:rPr>
      </w:pPr>
      <w:r w:rsidRPr="27FD3056">
        <w:rPr>
          <w:rFonts w:ascii="Times New Roman" w:eastAsia="Times New Roman" w:hAnsi="Times New Roman" w:cs="Times New Roman"/>
        </w:rPr>
        <w:t xml:space="preserve">Once the user clicks on the specific location on the map, information </w:t>
      </w:r>
      <w:r w:rsidR="1D952FF4" w:rsidRPr="27FD3056">
        <w:rPr>
          <w:rFonts w:ascii="Times New Roman" w:eastAsia="Times New Roman" w:hAnsi="Times New Roman" w:cs="Times New Roman"/>
        </w:rPr>
        <w:t xml:space="preserve">about the location </w:t>
      </w:r>
      <w:r w:rsidRPr="27FD3056">
        <w:rPr>
          <w:rFonts w:ascii="Times New Roman" w:eastAsia="Times New Roman" w:hAnsi="Times New Roman" w:cs="Times New Roman"/>
        </w:rPr>
        <w:t xml:space="preserve">retrieved from the dataset </w:t>
      </w:r>
      <w:r w:rsidR="2C7D7F67" w:rsidRPr="27FD3056">
        <w:rPr>
          <w:rFonts w:ascii="Times New Roman" w:eastAsia="Times New Roman" w:hAnsi="Times New Roman" w:cs="Times New Roman"/>
        </w:rPr>
        <w:t>must</w:t>
      </w:r>
      <w:r w:rsidRPr="27FD3056">
        <w:rPr>
          <w:rFonts w:ascii="Times New Roman" w:eastAsia="Times New Roman" w:hAnsi="Times New Roman" w:cs="Times New Roman"/>
        </w:rPr>
        <w:t xml:space="preserve"> be </w:t>
      </w:r>
      <w:r w:rsidR="0EA438CB" w:rsidRPr="27FD3056">
        <w:rPr>
          <w:rFonts w:ascii="Times New Roman" w:eastAsia="Times New Roman" w:hAnsi="Times New Roman" w:cs="Times New Roman"/>
        </w:rPr>
        <w:t>shown.</w:t>
      </w:r>
    </w:p>
    <w:p w14:paraId="39CBC43D" w14:textId="77777777" w:rsidR="006863A2" w:rsidRPr="00E21906" w:rsidRDefault="006863A2" w:rsidP="006863A2">
      <w:pPr>
        <w:ind w:left="3600"/>
        <w:rPr>
          <w:rFonts w:ascii="Times New Roman" w:eastAsia="Times New Roman" w:hAnsi="Times New Roman" w:cs="Times New Roman"/>
        </w:rPr>
      </w:pPr>
    </w:p>
    <w:p w14:paraId="7879AC8C" w14:textId="4F5563B5" w:rsidR="002E5C2A" w:rsidRPr="00E21906" w:rsidRDefault="002E5C2A" w:rsidP="008C5D61">
      <w:pPr>
        <w:pStyle w:val="Heading2"/>
        <w:numPr>
          <w:ilvl w:val="1"/>
          <w:numId w:val="2"/>
        </w:numPr>
        <w:rPr>
          <w:rFonts w:ascii="Times New Roman" w:eastAsia="Times New Roman" w:hAnsi="Times New Roman" w:cs="Times New Roman"/>
        </w:rPr>
      </w:pPr>
      <w:bookmarkStart w:id="105" w:name="_Toc118838256"/>
      <w:bookmarkStart w:id="106" w:name="_Toc1465836400"/>
      <w:bookmarkStart w:id="107" w:name="_Toc439829837"/>
      <w:bookmarkStart w:id="108" w:name="_Toc118640791"/>
      <w:r w:rsidRPr="27FD3056">
        <w:rPr>
          <w:rFonts w:ascii="Times New Roman" w:eastAsia="Times New Roman" w:hAnsi="Times New Roman" w:cs="Times New Roman"/>
        </w:rPr>
        <w:t>Get Direction</w:t>
      </w:r>
      <w:bookmarkEnd w:id="105"/>
      <w:bookmarkEnd w:id="106"/>
      <w:bookmarkEnd w:id="107"/>
    </w:p>
    <w:p w14:paraId="6EDD7543" w14:textId="77777777" w:rsidR="002E5C2A" w:rsidRPr="00E21906" w:rsidRDefault="002E5C2A"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Description and Priority</w:t>
      </w:r>
    </w:p>
    <w:p w14:paraId="40E875AA" w14:textId="7A9E3809" w:rsidR="002E5C2A" w:rsidRPr="00E21906" w:rsidRDefault="002E5C2A"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Users </w:t>
      </w:r>
      <w:r w:rsidR="0081273A" w:rsidRPr="27FD3056">
        <w:rPr>
          <w:rFonts w:ascii="Times New Roman" w:eastAsia="Times New Roman" w:hAnsi="Times New Roman" w:cs="Times New Roman"/>
        </w:rPr>
        <w:t>will</w:t>
      </w:r>
      <w:r w:rsidRPr="27FD3056">
        <w:rPr>
          <w:rFonts w:ascii="Times New Roman" w:eastAsia="Times New Roman" w:hAnsi="Times New Roman" w:cs="Times New Roman"/>
        </w:rPr>
        <w:t xml:space="preserve"> be able to </w:t>
      </w:r>
      <w:r w:rsidR="0081273A" w:rsidRPr="27FD3056">
        <w:rPr>
          <w:rFonts w:ascii="Times New Roman" w:eastAsia="Times New Roman" w:hAnsi="Times New Roman" w:cs="Times New Roman"/>
        </w:rPr>
        <w:t>get</w:t>
      </w:r>
      <w:r w:rsidRPr="27FD3056">
        <w:rPr>
          <w:rFonts w:ascii="Times New Roman" w:eastAsia="Times New Roman" w:hAnsi="Times New Roman" w:cs="Times New Roman"/>
        </w:rPr>
        <w:t xml:space="preserve"> the </w:t>
      </w:r>
      <w:r w:rsidR="0081273A" w:rsidRPr="27FD3056">
        <w:rPr>
          <w:rFonts w:ascii="Times New Roman" w:eastAsia="Times New Roman" w:hAnsi="Times New Roman" w:cs="Times New Roman"/>
        </w:rPr>
        <w:t>shortest route to the specific location.</w:t>
      </w:r>
      <w:r w:rsidRPr="27FD3056">
        <w:rPr>
          <w:rFonts w:ascii="Times New Roman" w:eastAsia="Times New Roman" w:hAnsi="Times New Roman" w:cs="Times New Roman"/>
        </w:rPr>
        <w:t xml:space="preserve"> Priority is high as it is one of the key functions of the application.</w:t>
      </w:r>
    </w:p>
    <w:p w14:paraId="30F6CB02" w14:textId="181632A8" w:rsidR="002E5C2A" w:rsidRPr="00E21906" w:rsidRDefault="002E5C2A" w:rsidP="002E5C2A">
      <w:pPr>
        <w:rPr>
          <w:rFonts w:ascii="Times New Roman" w:eastAsia="Times New Roman" w:hAnsi="Times New Roman" w:cs="Times New Roman"/>
        </w:rPr>
      </w:pPr>
    </w:p>
    <w:p w14:paraId="06D6D3D0" w14:textId="5FEEF803" w:rsidR="002E5C2A" w:rsidRPr="00E21906" w:rsidRDefault="002E5C2A"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Stimulus/Response Sequences</w:t>
      </w:r>
    </w:p>
    <w:p w14:paraId="7A887BFF" w14:textId="6A88DE67" w:rsidR="002E5C2A" w:rsidRPr="00E21906" w:rsidRDefault="002E5C2A" w:rsidP="002E5C2A">
      <w:pPr>
        <w:ind w:left="1440" w:firstLine="720"/>
        <w:rPr>
          <w:rFonts w:ascii="Times New Roman" w:eastAsia="Times New Roman" w:hAnsi="Times New Roman" w:cs="Times New Roman"/>
        </w:rPr>
      </w:pPr>
      <w:r w:rsidRPr="27FD3056">
        <w:rPr>
          <w:rFonts w:ascii="Times New Roman" w:eastAsia="Times New Roman" w:hAnsi="Times New Roman" w:cs="Times New Roman"/>
        </w:rPr>
        <w:t xml:space="preserve">1. Users </w:t>
      </w:r>
      <w:r w:rsidR="00E80228" w:rsidRPr="27FD3056">
        <w:rPr>
          <w:rFonts w:ascii="Times New Roman" w:eastAsia="Times New Roman" w:hAnsi="Times New Roman" w:cs="Times New Roman"/>
        </w:rPr>
        <w:t>click on the existing location/restaura</w:t>
      </w:r>
      <w:r w:rsidR="00A81261" w:rsidRPr="27FD3056">
        <w:rPr>
          <w:rFonts w:ascii="Times New Roman" w:eastAsia="Times New Roman" w:hAnsi="Times New Roman" w:cs="Times New Roman"/>
        </w:rPr>
        <w:t>nts on the map.</w:t>
      </w:r>
    </w:p>
    <w:p w14:paraId="6109D0A2" w14:textId="446FA4FD" w:rsidR="002E5C2A" w:rsidRPr="00E21906" w:rsidRDefault="002E5C2A" w:rsidP="002E5C2A">
      <w:pPr>
        <w:ind w:left="1440" w:firstLine="720"/>
        <w:rPr>
          <w:rFonts w:ascii="Times New Roman" w:eastAsia="Times New Roman" w:hAnsi="Times New Roman" w:cs="Times New Roman"/>
        </w:rPr>
      </w:pPr>
      <w:r w:rsidRPr="27FD3056">
        <w:rPr>
          <w:rFonts w:ascii="Times New Roman" w:eastAsia="Times New Roman" w:hAnsi="Times New Roman" w:cs="Times New Roman"/>
        </w:rPr>
        <w:t xml:space="preserve">2. Users </w:t>
      </w:r>
      <w:r w:rsidR="00A81261" w:rsidRPr="27FD3056">
        <w:rPr>
          <w:rFonts w:ascii="Times New Roman" w:eastAsia="Times New Roman" w:hAnsi="Times New Roman" w:cs="Times New Roman"/>
        </w:rPr>
        <w:t>will be directed to Google Maps screen</w:t>
      </w:r>
    </w:p>
    <w:p w14:paraId="5095BF60" w14:textId="77777777" w:rsidR="002E5C2A" w:rsidRPr="00E21906" w:rsidRDefault="002E5C2A" w:rsidP="002E5C2A">
      <w:pPr>
        <w:ind w:left="2160"/>
        <w:rPr>
          <w:rFonts w:ascii="Times New Roman" w:eastAsia="Times New Roman" w:hAnsi="Times New Roman" w:cs="Times New Roman"/>
        </w:rPr>
      </w:pPr>
    </w:p>
    <w:p w14:paraId="1BDBAEA1" w14:textId="77777777" w:rsidR="002E5C2A" w:rsidRPr="00E21906" w:rsidRDefault="002E5C2A"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Functional Requirements</w:t>
      </w:r>
    </w:p>
    <w:p w14:paraId="55C7076A" w14:textId="41A26EF7" w:rsidR="002E5C2A" w:rsidRPr="00E21906" w:rsidRDefault="00A81261"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Once the user clicks on directions icon on a specific location, the application will direct to Google Maps screen</w:t>
      </w:r>
      <w:r w:rsidR="008531CB" w:rsidRPr="27FD3056">
        <w:rPr>
          <w:rFonts w:ascii="Times New Roman" w:eastAsia="Times New Roman" w:hAnsi="Times New Roman" w:cs="Times New Roman"/>
        </w:rPr>
        <w:t>.</w:t>
      </w:r>
    </w:p>
    <w:p w14:paraId="584068DC" w14:textId="77777777" w:rsidR="00A81261" w:rsidRPr="00E21906" w:rsidRDefault="00A81261" w:rsidP="00A81261">
      <w:pPr>
        <w:ind w:left="2880"/>
        <w:rPr>
          <w:rFonts w:ascii="Times New Roman" w:eastAsia="Times New Roman" w:hAnsi="Times New Roman" w:cs="Times New Roman"/>
          <w:highlight w:val="yellow"/>
        </w:rPr>
      </w:pPr>
    </w:p>
    <w:p w14:paraId="4C87DFC7" w14:textId="1D1C704F" w:rsidR="008531CB" w:rsidRPr="00E21906" w:rsidRDefault="02CBD7ED" w:rsidP="008C5D61">
      <w:pPr>
        <w:pStyle w:val="Heading2"/>
        <w:numPr>
          <w:ilvl w:val="1"/>
          <w:numId w:val="2"/>
        </w:numPr>
        <w:rPr>
          <w:rFonts w:ascii="Times New Roman" w:eastAsia="Times New Roman" w:hAnsi="Times New Roman" w:cs="Times New Roman"/>
        </w:rPr>
      </w:pPr>
      <w:bookmarkStart w:id="109" w:name="_Toc118838257"/>
      <w:bookmarkStart w:id="110" w:name="_Toc2089930498"/>
      <w:bookmarkStart w:id="111" w:name="_Toc828838737"/>
      <w:bookmarkStart w:id="112" w:name="_Toc118640792"/>
      <w:bookmarkEnd w:id="108"/>
      <w:r w:rsidRPr="31589E5F">
        <w:rPr>
          <w:rFonts w:ascii="Times New Roman" w:eastAsia="Times New Roman" w:hAnsi="Times New Roman" w:cs="Times New Roman"/>
        </w:rPr>
        <w:t xml:space="preserve">View </w:t>
      </w:r>
      <w:r w:rsidR="008531CB" w:rsidRPr="31589E5F">
        <w:rPr>
          <w:rFonts w:ascii="Times New Roman" w:eastAsia="Times New Roman" w:hAnsi="Times New Roman" w:cs="Times New Roman"/>
        </w:rPr>
        <w:t>Rating</w:t>
      </w:r>
      <w:bookmarkEnd w:id="109"/>
      <w:bookmarkEnd w:id="110"/>
      <w:bookmarkEnd w:id="111"/>
    </w:p>
    <w:p w14:paraId="490AD611" w14:textId="77777777" w:rsidR="008531CB" w:rsidRPr="00E21906" w:rsidRDefault="008531CB" w:rsidP="008C5D61">
      <w:pPr>
        <w:numPr>
          <w:ilvl w:val="2"/>
          <w:numId w:val="2"/>
        </w:numPr>
        <w:rPr>
          <w:rFonts w:ascii="Times New Roman" w:eastAsia="Times New Roman" w:hAnsi="Times New Roman" w:cs="Times New Roman"/>
          <w:i/>
          <w:iCs/>
        </w:rPr>
      </w:pPr>
      <w:r w:rsidRPr="31589E5F">
        <w:rPr>
          <w:rFonts w:ascii="Times New Roman" w:eastAsia="Times New Roman" w:hAnsi="Times New Roman" w:cs="Times New Roman"/>
          <w:i/>
          <w:iCs/>
        </w:rPr>
        <w:t>Description and Priority</w:t>
      </w:r>
    </w:p>
    <w:p w14:paraId="199BD84C" w14:textId="156B71C2" w:rsidR="008531CB" w:rsidRPr="00E21906" w:rsidRDefault="008531CB" w:rsidP="008C5D61">
      <w:pPr>
        <w:numPr>
          <w:ilvl w:val="3"/>
          <w:numId w:val="2"/>
        </w:numPr>
        <w:rPr>
          <w:rFonts w:ascii="Times New Roman" w:eastAsia="Times New Roman" w:hAnsi="Times New Roman" w:cs="Times New Roman"/>
        </w:rPr>
      </w:pPr>
      <w:r w:rsidRPr="31589E5F">
        <w:rPr>
          <w:rFonts w:ascii="Times New Roman" w:eastAsia="Times New Roman" w:hAnsi="Times New Roman" w:cs="Times New Roman"/>
        </w:rPr>
        <w:t>Users will be ab</w:t>
      </w:r>
      <w:r w:rsidR="4EE3FCAA" w:rsidRPr="31589E5F">
        <w:rPr>
          <w:rFonts w:ascii="Times New Roman" w:eastAsia="Times New Roman" w:hAnsi="Times New Roman" w:cs="Times New Roman"/>
        </w:rPr>
        <w:t>l</w:t>
      </w:r>
      <w:r w:rsidRPr="31589E5F">
        <w:rPr>
          <w:rFonts w:ascii="Times New Roman" w:eastAsia="Times New Roman" w:hAnsi="Times New Roman" w:cs="Times New Roman"/>
        </w:rPr>
        <w:t>e to</w:t>
      </w:r>
      <w:r w:rsidR="75AB37DC" w:rsidRPr="31589E5F">
        <w:rPr>
          <w:rFonts w:ascii="Times New Roman" w:eastAsia="Times New Roman" w:hAnsi="Times New Roman" w:cs="Times New Roman"/>
        </w:rPr>
        <w:t xml:space="preserve"> view</w:t>
      </w:r>
      <w:r w:rsidRPr="31589E5F">
        <w:rPr>
          <w:rFonts w:ascii="Times New Roman" w:eastAsia="Times New Roman" w:hAnsi="Times New Roman" w:cs="Times New Roman"/>
        </w:rPr>
        <w:t xml:space="preserve"> </w:t>
      </w:r>
      <w:r w:rsidR="006863A2" w:rsidRPr="31589E5F">
        <w:rPr>
          <w:rFonts w:ascii="Times New Roman" w:eastAsia="Times New Roman" w:hAnsi="Times New Roman" w:cs="Times New Roman"/>
        </w:rPr>
        <w:t>rat</w:t>
      </w:r>
      <w:r w:rsidR="55AF7423" w:rsidRPr="31589E5F">
        <w:rPr>
          <w:rFonts w:ascii="Times New Roman" w:eastAsia="Times New Roman" w:hAnsi="Times New Roman" w:cs="Times New Roman"/>
        </w:rPr>
        <w:t xml:space="preserve">ings </w:t>
      </w:r>
      <w:proofErr w:type="gramStart"/>
      <w:r w:rsidR="55AF7423" w:rsidRPr="31589E5F">
        <w:rPr>
          <w:rFonts w:ascii="Times New Roman" w:eastAsia="Times New Roman" w:hAnsi="Times New Roman" w:cs="Times New Roman"/>
        </w:rPr>
        <w:t xml:space="preserve">of </w:t>
      </w:r>
      <w:r w:rsidR="006863A2" w:rsidRPr="31589E5F">
        <w:rPr>
          <w:rFonts w:ascii="Times New Roman" w:eastAsia="Times New Roman" w:hAnsi="Times New Roman" w:cs="Times New Roman"/>
        </w:rPr>
        <w:t xml:space="preserve"> an</w:t>
      </w:r>
      <w:proofErr w:type="gramEnd"/>
      <w:r w:rsidR="006863A2" w:rsidRPr="31589E5F">
        <w:rPr>
          <w:rFonts w:ascii="Times New Roman" w:eastAsia="Times New Roman" w:hAnsi="Times New Roman" w:cs="Times New Roman"/>
        </w:rPr>
        <w:t xml:space="preserve"> exercise loca</w:t>
      </w:r>
      <w:r w:rsidR="006758C7" w:rsidRPr="31589E5F">
        <w:rPr>
          <w:rFonts w:ascii="Times New Roman" w:eastAsia="Times New Roman" w:hAnsi="Times New Roman" w:cs="Times New Roman"/>
        </w:rPr>
        <w:t xml:space="preserve">tion / healthy F&amp;B </w:t>
      </w:r>
      <w:r w:rsidR="003C776D" w:rsidRPr="31589E5F">
        <w:rPr>
          <w:rFonts w:ascii="Times New Roman" w:eastAsia="Times New Roman" w:hAnsi="Times New Roman" w:cs="Times New Roman"/>
        </w:rPr>
        <w:t>establishment. Priority is high as it is one of the key functions of the application.</w:t>
      </w:r>
    </w:p>
    <w:p w14:paraId="3A248637" w14:textId="77777777" w:rsidR="008531CB" w:rsidRPr="00E21906" w:rsidRDefault="008531CB" w:rsidP="008531CB">
      <w:pPr>
        <w:rPr>
          <w:rFonts w:ascii="Times New Roman" w:eastAsia="Times New Roman" w:hAnsi="Times New Roman" w:cs="Times New Roman"/>
        </w:rPr>
      </w:pPr>
    </w:p>
    <w:p w14:paraId="263DAE12" w14:textId="77777777" w:rsidR="008531CB" w:rsidRPr="00E21906" w:rsidRDefault="008531CB" w:rsidP="008C5D61">
      <w:pPr>
        <w:numPr>
          <w:ilvl w:val="2"/>
          <w:numId w:val="2"/>
        </w:numPr>
        <w:rPr>
          <w:rFonts w:ascii="Times New Roman" w:eastAsia="Times New Roman" w:hAnsi="Times New Roman" w:cs="Times New Roman"/>
          <w:i/>
          <w:iCs/>
        </w:rPr>
      </w:pPr>
      <w:r w:rsidRPr="31589E5F">
        <w:rPr>
          <w:rFonts w:ascii="Times New Roman" w:eastAsia="Times New Roman" w:hAnsi="Times New Roman" w:cs="Times New Roman"/>
          <w:i/>
          <w:iCs/>
        </w:rPr>
        <w:t>Stimulus/Response Sequences</w:t>
      </w:r>
    </w:p>
    <w:p w14:paraId="1BDDC96B" w14:textId="6E51539B" w:rsidR="008531CB" w:rsidRPr="00E21906" w:rsidRDefault="008531CB" w:rsidP="008531CB">
      <w:pPr>
        <w:ind w:left="2160"/>
        <w:rPr>
          <w:rFonts w:ascii="Times New Roman" w:eastAsia="Times New Roman" w:hAnsi="Times New Roman" w:cs="Times New Roman"/>
        </w:rPr>
      </w:pPr>
      <w:r w:rsidRPr="31589E5F">
        <w:rPr>
          <w:rFonts w:ascii="Times New Roman" w:eastAsia="Times New Roman" w:hAnsi="Times New Roman" w:cs="Times New Roman"/>
        </w:rPr>
        <w:t>1. Users c</w:t>
      </w:r>
      <w:r w:rsidR="00751584" w:rsidRPr="31589E5F">
        <w:rPr>
          <w:rFonts w:ascii="Times New Roman" w:eastAsia="Times New Roman" w:hAnsi="Times New Roman" w:cs="Times New Roman"/>
        </w:rPr>
        <w:t xml:space="preserve">an </w:t>
      </w:r>
      <w:r w:rsidR="3F1CB832" w:rsidRPr="31589E5F">
        <w:rPr>
          <w:rFonts w:ascii="Times New Roman" w:eastAsia="Times New Roman" w:hAnsi="Times New Roman" w:cs="Times New Roman"/>
        </w:rPr>
        <w:t>view ratings</w:t>
      </w:r>
      <w:r w:rsidR="00751584" w:rsidRPr="31589E5F">
        <w:rPr>
          <w:rFonts w:ascii="Times New Roman" w:eastAsia="Times New Roman" w:hAnsi="Times New Roman" w:cs="Times New Roman"/>
        </w:rPr>
        <w:t xml:space="preserve"> under any exercise location/healthy F&amp;B establishment</w:t>
      </w:r>
      <w:r w:rsidR="12D7C4A2" w:rsidRPr="31589E5F">
        <w:rPr>
          <w:rFonts w:ascii="Times New Roman" w:eastAsia="Times New Roman" w:hAnsi="Times New Roman" w:cs="Times New Roman"/>
        </w:rPr>
        <w:t xml:space="preserve"> on Home Page.</w:t>
      </w:r>
    </w:p>
    <w:p w14:paraId="0FA8B6AF" w14:textId="2E4EFF47" w:rsidR="31589E5F" w:rsidRDefault="31589E5F" w:rsidP="31589E5F">
      <w:pPr>
        <w:ind w:left="2160"/>
        <w:rPr>
          <w:rFonts w:ascii="Times New Roman" w:eastAsia="Times New Roman" w:hAnsi="Times New Roman" w:cs="Times New Roman"/>
        </w:rPr>
      </w:pPr>
    </w:p>
    <w:p w14:paraId="2684D86D" w14:textId="77777777" w:rsidR="008531CB" w:rsidRPr="00E21906" w:rsidRDefault="008531CB" w:rsidP="008C5D61">
      <w:pPr>
        <w:numPr>
          <w:ilvl w:val="2"/>
          <w:numId w:val="2"/>
        </w:numPr>
        <w:rPr>
          <w:rFonts w:ascii="Times New Roman" w:eastAsia="Times New Roman" w:hAnsi="Times New Roman" w:cs="Times New Roman"/>
          <w:i/>
          <w:iCs/>
        </w:rPr>
      </w:pPr>
      <w:r w:rsidRPr="31589E5F">
        <w:rPr>
          <w:rFonts w:ascii="Times New Roman" w:eastAsia="Times New Roman" w:hAnsi="Times New Roman" w:cs="Times New Roman"/>
          <w:i/>
          <w:iCs/>
        </w:rPr>
        <w:t>Functional Requirements</w:t>
      </w:r>
    </w:p>
    <w:p w14:paraId="61E6765C" w14:textId="087B0766" w:rsidR="006863A2" w:rsidRPr="00E21906" w:rsidRDefault="00631E62" w:rsidP="008C5D61">
      <w:pPr>
        <w:numPr>
          <w:ilvl w:val="3"/>
          <w:numId w:val="2"/>
        </w:numPr>
        <w:rPr>
          <w:rFonts w:ascii="Times New Roman" w:eastAsia="Times New Roman" w:hAnsi="Times New Roman" w:cs="Times New Roman"/>
        </w:rPr>
      </w:pPr>
      <w:r w:rsidRPr="31589E5F">
        <w:rPr>
          <w:rFonts w:ascii="Times New Roman" w:eastAsia="Times New Roman" w:hAnsi="Times New Roman" w:cs="Times New Roman"/>
        </w:rPr>
        <w:t>Database should be able to store ratings.</w:t>
      </w:r>
    </w:p>
    <w:p w14:paraId="60E3016E" w14:textId="77777777" w:rsidR="006863A2" w:rsidRPr="00E21906" w:rsidRDefault="006863A2" w:rsidP="31589E5F">
      <w:pPr>
        <w:ind w:left="2880"/>
        <w:rPr>
          <w:rFonts w:ascii="Times New Roman" w:eastAsia="Times New Roman" w:hAnsi="Times New Roman" w:cs="Times New Roman"/>
          <w:highlight w:val="yellow"/>
        </w:rPr>
      </w:pPr>
    </w:p>
    <w:p w14:paraId="15B96EAB" w14:textId="77777777" w:rsidR="008531CB" w:rsidRPr="00E21906" w:rsidRDefault="008531CB" w:rsidP="008C5D61">
      <w:pPr>
        <w:pStyle w:val="Heading2"/>
        <w:numPr>
          <w:ilvl w:val="1"/>
          <w:numId w:val="2"/>
        </w:numPr>
        <w:rPr>
          <w:rFonts w:ascii="Times New Roman" w:eastAsia="Times New Roman" w:hAnsi="Times New Roman" w:cs="Times New Roman"/>
        </w:rPr>
      </w:pPr>
      <w:bookmarkStart w:id="113" w:name="_Toc118838258"/>
      <w:bookmarkStart w:id="114" w:name="_Toc430231051"/>
      <w:bookmarkStart w:id="115" w:name="_Toc596753891"/>
      <w:r w:rsidRPr="27FD3056">
        <w:rPr>
          <w:rFonts w:ascii="Times New Roman" w:eastAsia="Times New Roman" w:hAnsi="Times New Roman" w:cs="Times New Roman"/>
        </w:rPr>
        <w:t>Post a Comment</w:t>
      </w:r>
      <w:bookmarkEnd w:id="113"/>
      <w:bookmarkEnd w:id="114"/>
      <w:bookmarkEnd w:id="115"/>
    </w:p>
    <w:p w14:paraId="05D76134" w14:textId="77777777"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Description and Priority</w:t>
      </w:r>
    </w:p>
    <w:p w14:paraId="32B8BB84" w14:textId="6EEBAA39" w:rsidR="008531CB" w:rsidRPr="00E21906" w:rsidRDefault="008531CB"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Users </w:t>
      </w:r>
      <w:r w:rsidR="00837507" w:rsidRPr="27FD3056">
        <w:rPr>
          <w:rFonts w:ascii="Times New Roman" w:eastAsia="Times New Roman" w:hAnsi="Times New Roman" w:cs="Times New Roman"/>
        </w:rPr>
        <w:t>should</w:t>
      </w:r>
      <w:r w:rsidRPr="27FD3056">
        <w:rPr>
          <w:rFonts w:ascii="Times New Roman" w:eastAsia="Times New Roman" w:hAnsi="Times New Roman" w:cs="Times New Roman"/>
        </w:rPr>
        <w:t xml:space="preserve"> be able to </w:t>
      </w:r>
      <w:r w:rsidR="00837507" w:rsidRPr="27FD3056">
        <w:rPr>
          <w:rFonts w:ascii="Times New Roman" w:eastAsia="Times New Roman" w:hAnsi="Times New Roman" w:cs="Times New Roman"/>
        </w:rPr>
        <w:t>post a new comment under any</w:t>
      </w:r>
      <w:r w:rsidRPr="27FD3056">
        <w:rPr>
          <w:rFonts w:ascii="Times New Roman" w:eastAsia="Times New Roman" w:hAnsi="Times New Roman" w:cs="Times New Roman"/>
        </w:rPr>
        <w:t xml:space="preserve"> location. Priority is high as it is one of the key functions of the application.</w:t>
      </w:r>
    </w:p>
    <w:p w14:paraId="73FE968F" w14:textId="77777777" w:rsidR="008531CB" w:rsidRPr="00E21906" w:rsidRDefault="008531CB" w:rsidP="008531CB">
      <w:pPr>
        <w:rPr>
          <w:rFonts w:ascii="Times New Roman" w:eastAsia="Times New Roman" w:hAnsi="Times New Roman" w:cs="Times New Roman"/>
        </w:rPr>
      </w:pPr>
    </w:p>
    <w:p w14:paraId="08E2E377" w14:textId="77777777"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Stimulus/Response Sequences</w:t>
      </w:r>
    </w:p>
    <w:p w14:paraId="033CF4EC" w14:textId="7BE43E4E" w:rsidR="008531CB" w:rsidRPr="00E21906" w:rsidRDefault="008531CB" w:rsidP="008531CB">
      <w:pPr>
        <w:ind w:left="1440" w:firstLine="720"/>
        <w:rPr>
          <w:rFonts w:ascii="Times New Roman" w:eastAsia="Times New Roman" w:hAnsi="Times New Roman" w:cs="Times New Roman"/>
        </w:rPr>
      </w:pPr>
      <w:r w:rsidRPr="27FD3056">
        <w:rPr>
          <w:rFonts w:ascii="Times New Roman" w:eastAsia="Times New Roman" w:hAnsi="Times New Roman" w:cs="Times New Roman"/>
        </w:rPr>
        <w:t>1. Users c</w:t>
      </w:r>
      <w:r w:rsidR="00837507" w:rsidRPr="27FD3056">
        <w:rPr>
          <w:rFonts w:ascii="Times New Roman" w:eastAsia="Times New Roman" w:hAnsi="Times New Roman" w:cs="Times New Roman"/>
        </w:rPr>
        <w:t xml:space="preserve">an select the option to add comments </w:t>
      </w:r>
      <w:r w:rsidR="00920A69" w:rsidRPr="27FD3056">
        <w:rPr>
          <w:rFonts w:ascii="Times New Roman" w:eastAsia="Times New Roman" w:hAnsi="Times New Roman" w:cs="Times New Roman"/>
        </w:rPr>
        <w:t xml:space="preserve">under any exercise location / </w:t>
      </w:r>
      <w:r>
        <w:tab/>
      </w:r>
      <w:r>
        <w:tab/>
      </w:r>
      <w:r w:rsidR="00920A69" w:rsidRPr="27FD3056">
        <w:rPr>
          <w:rFonts w:ascii="Times New Roman" w:eastAsia="Times New Roman" w:hAnsi="Times New Roman" w:cs="Times New Roman"/>
        </w:rPr>
        <w:t>healthy F&amp;B establishment. Users will be prompted to input their comment</w:t>
      </w:r>
      <w:r w:rsidR="00D65B7A" w:rsidRPr="27FD3056">
        <w:rPr>
          <w:rFonts w:ascii="Times New Roman" w:eastAsia="Times New Roman" w:hAnsi="Times New Roman" w:cs="Times New Roman"/>
        </w:rPr>
        <w:t>s</w:t>
      </w:r>
      <w:r w:rsidR="00920A69" w:rsidRPr="27FD3056">
        <w:rPr>
          <w:rFonts w:ascii="Times New Roman" w:eastAsia="Times New Roman" w:hAnsi="Times New Roman" w:cs="Times New Roman"/>
        </w:rPr>
        <w:t xml:space="preserve"> in the </w:t>
      </w:r>
      <w:r>
        <w:tab/>
      </w:r>
      <w:r w:rsidR="00920A69" w:rsidRPr="27FD3056">
        <w:rPr>
          <w:rFonts w:ascii="Times New Roman" w:eastAsia="Times New Roman" w:hAnsi="Times New Roman" w:cs="Times New Roman"/>
        </w:rPr>
        <w:t>description box.</w:t>
      </w:r>
    </w:p>
    <w:p w14:paraId="548CA70C" w14:textId="34956A41" w:rsidR="008531CB" w:rsidRPr="00E21906" w:rsidRDefault="008531CB" w:rsidP="008531CB">
      <w:pPr>
        <w:ind w:left="1440" w:firstLine="720"/>
        <w:rPr>
          <w:rFonts w:ascii="Times New Roman" w:eastAsia="Times New Roman" w:hAnsi="Times New Roman" w:cs="Times New Roman"/>
        </w:rPr>
      </w:pPr>
      <w:r w:rsidRPr="27FD3056">
        <w:rPr>
          <w:rFonts w:ascii="Times New Roman" w:eastAsia="Times New Roman" w:hAnsi="Times New Roman" w:cs="Times New Roman"/>
        </w:rPr>
        <w:t>2. Users</w:t>
      </w:r>
      <w:r w:rsidR="00920A69" w:rsidRPr="27FD3056">
        <w:rPr>
          <w:rFonts w:ascii="Times New Roman" w:eastAsia="Times New Roman" w:hAnsi="Times New Roman" w:cs="Times New Roman"/>
        </w:rPr>
        <w:t xml:space="preserve"> can post comment</w:t>
      </w:r>
      <w:r w:rsidR="00D65B7A" w:rsidRPr="27FD3056">
        <w:rPr>
          <w:rFonts w:ascii="Times New Roman" w:eastAsia="Times New Roman" w:hAnsi="Times New Roman" w:cs="Times New Roman"/>
        </w:rPr>
        <w:t>s</w:t>
      </w:r>
      <w:r w:rsidR="00920A69" w:rsidRPr="27FD3056">
        <w:rPr>
          <w:rFonts w:ascii="Times New Roman" w:eastAsia="Times New Roman" w:hAnsi="Times New Roman" w:cs="Times New Roman"/>
        </w:rPr>
        <w:t xml:space="preserve"> successfully if requirements are met</w:t>
      </w:r>
    </w:p>
    <w:p w14:paraId="32F162BC" w14:textId="77777777" w:rsidR="008531CB" w:rsidRPr="00E21906" w:rsidRDefault="008531CB" w:rsidP="008531CB">
      <w:pPr>
        <w:ind w:left="2160"/>
        <w:rPr>
          <w:rFonts w:ascii="Times New Roman" w:eastAsia="Times New Roman" w:hAnsi="Times New Roman" w:cs="Times New Roman"/>
        </w:rPr>
      </w:pPr>
    </w:p>
    <w:p w14:paraId="71659BF0" w14:textId="77777777"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Functional Requirements</w:t>
      </w:r>
    </w:p>
    <w:p w14:paraId="621C37A1" w14:textId="6D713E23" w:rsidR="008531CB" w:rsidRPr="00E21906" w:rsidRDefault="00506D8F"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Comment section must display past comments if any</w:t>
      </w:r>
    </w:p>
    <w:p w14:paraId="50A1E23E" w14:textId="39076760" w:rsidR="00506D8F" w:rsidRPr="00E21906" w:rsidRDefault="00506D8F"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Comment input section must not be empty when </w:t>
      </w:r>
      <w:r w:rsidR="00756458" w:rsidRPr="27FD3056">
        <w:rPr>
          <w:rFonts w:ascii="Times New Roman" w:eastAsia="Times New Roman" w:hAnsi="Times New Roman" w:cs="Times New Roman"/>
        </w:rPr>
        <w:t xml:space="preserve">the </w:t>
      </w:r>
      <w:r w:rsidRPr="27FD3056">
        <w:rPr>
          <w:rFonts w:ascii="Times New Roman" w:eastAsia="Times New Roman" w:hAnsi="Times New Roman" w:cs="Times New Roman"/>
        </w:rPr>
        <w:t>user presses “SEND”.</w:t>
      </w:r>
    </w:p>
    <w:p w14:paraId="0FF16015" w14:textId="41880D90" w:rsidR="00A159EF" w:rsidRPr="00E21906" w:rsidRDefault="00A159EF" w:rsidP="008C5D61">
      <w:pPr>
        <w:numPr>
          <w:ilvl w:val="4"/>
          <w:numId w:val="2"/>
        </w:numPr>
        <w:rPr>
          <w:rFonts w:ascii="Times New Roman" w:eastAsia="Times New Roman" w:hAnsi="Times New Roman" w:cs="Times New Roman"/>
        </w:rPr>
      </w:pPr>
      <w:r w:rsidRPr="27FD3056">
        <w:rPr>
          <w:rFonts w:ascii="Times New Roman" w:eastAsia="Times New Roman" w:hAnsi="Times New Roman" w:cs="Times New Roman"/>
        </w:rPr>
        <w:t>Word limit is restricted to 3000 characters</w:t>
      </w:r>
    </w:p>
    <w:p w14:paraId="396959A7" w14:textId="244DCF52" w:rsidR="00506D8F" w:rsidRPr="00E21906" w:rsidRDefault="00777362"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Database must be able to store comments correctly under the</w:t>
      </w:r>
      <w:r w:rsidR="00C45312" w:rsidRPr="27FD3056">
        <w:rPr>
          <w:rFonts w:ascii="Times New Roman" w:eastAsia="Times New Roman" w:hAnsi="Times New Roman" w:cs="Times New Roman"/>
        </w:rPr>
        <w:t>ir respective exer</w:t>
      </w:r>
      <w:r w:rsidR="00512E57" w:rsidRPr="27FD3056">
        <w:rPr>
          <w:rFonts w:ascii="Times New Roman" w:eastAsia="Times New Roman" w:hAnsi="Times New Roman" w:cs="Times New Roman"/>
        </w:rPr>
        <w:t>cise location / healthy F&amp;B establishment.</w:t>
      </w:r>
    </w:p>
    <w:p w14:paraId="79A39F78" w14:textId="244DCF52" w:rsidR="00512E57" w:rsidRPr="00E21906" w:rsidRDefault="00512E57" w:rsidP="00512E57">
      <w:pPr>
        <w:ind w:left="2880"/>
        <w:rPr>
          <w:rFonts w:ascii="Times New Roman" w:eastAsia="Times New Roman" w:hAnsi="Times New Roman" w:cs="Times New Roman"/>
        </w:rPr>
      </w:pPr>
    </w:p>
    <w:p w14:paraId="3D09E4BC" w14:textId="0771E1C2" w:rsidR="008531CB" w:rsidRPr="00E21906" w:rsidRDefault="00512E57" w:rsidP="008C5D61">
      <w:pPr>
        <w:pStyle w:val="Heading2"/>
        <w:numPr>
          <w:ilvl w:val="1"/>
          <w:numId w:val="2"/>
        </w:numPr>
        <w:rPr>
          <w:rFonts w:ascii="Times New Roman" w:eastAsia="Times New Roman" w:hAnsi="Times New Roman" w:cs="Times New Roman"/>
        </w:rPr>
      </w:pPr>
      <w:bookmarkStart w:id="116" w:name="_Toc118838259"/>
      <w:bookmarkStart w:id="117" w:name="_Toc310527049"/>
      <w:bookmarkStart w:id="118" w:name="_Toc1160109106"/>
      <w:r w:rsidRPr="27FD3056">
        <w:rPr>
          <w:rFonts w:ascii="Times New Roman" w:eastAsia="Times New Roman" w:hAnsi="Times New Roman" w:cs="Times New Roman"/>
        </w:rPr>
        <w:t xml:space="preserve">View / Update </w:t>
      </w:r>
      <w:proofErr w:type="spellStart"/>
      <w:r w:rsidRPr="27FD3056">
        <w:rPr>
          <w:rFonts w:ascii="Times New Roman" w:eastAsia="Times New Roman" w:hAnsi="Times New Roman" w:cs="Times New Roman"/>
        </w:rPr>
        <w:t>Favourites</w:t>
      </w:r>
      <w:proofErr w:type="spellEnd"/>
      <w:r w:rsidRPr="27FD3056">
        <w:rPr>
          <w:rFonts w:ascii="Times New Roman" w:eastAsia="Times New Roman" w:hAnsi="Times New Roman" w:cs="Times New Roman"/>
        </w:rPr>
        <w:t xml:space="preserve"> List (Add / Remove)</w:t>
      </w:r>
      <w:bookmarkEnd w:id="116"/>
      <w:bookmarkEnd w:id="117"/>
      <w:bookmarkEnd w:id="118"/>
    </w:p>
    <w:p w14:paraId="3F98C21F" w14:textId="77777777"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Description and Priority</w:t>
      </w:r>
    </w:p>
    <w:p w14:paraId="625BFBDF" w14:textId="12E17B59" w:rsidR="008531CB" w:rsidRPr="00E21906" w:rsidRDefault="008531CB"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Users </w:t>
      </w:r>
      <w:r w:rsidR="008106A1" w:rsidRPr="27FD3056">
        <w:rPr>
          <w:rFonts w:ascii="Times New Roman" w:eastAsia="Times New Roman" w:hAnsi="Times New Roman" w:cs="Times New Roman"/>
        </w:rPr>
        <w:t xml:space="preserve">should be able to view their </w:t>
      </w:r>
      <w:proofErr w:type="spellStart"/>
      <w:r w:rsidR="008106A1" w:rsidRPr="27FD3056">
        <w:rPr>
          <w:rFonts w:ascii="Times New Roman" w:eastAsia="Times New Roman" w:hAnsi="Times New Roman" w:cs="Times New Roman"/>
        </w:rPr>
        <w:t>favourite</w:t>
      </w:r>
      <w:proofErr w:type="spellEnd"/>
      <w:r w:rsidR="008106A1" w:rsidRPr="27FD3056">
        <w:rPr>
          <w:rFonts w:ascii="Times New Roman" w:eastAsia="Times New Roman" w:hAnsi="Times New Roman" w:cs="Times New Roman"/>
        </w:rPr>
        <w:t xml:space="preserve"> lists</w:t>
      </w:r>
    </w:p>
    <w:p w14:paraId="6014D747" w14:textId="0D99EC47" w:rsidR="008106A1" w:rsidRPr="00E21906" w:rsidRDefault="008106A1"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Users should be able to update their </w:t>
      </w:r>
      <w:proofErr w:type="spellStart"/>
      <w:r w:rsidRPr="27FD3056">
        <w:rPr>
          <w:rFonts w:ascii="Times New Roman" w:eastAsia="Times New Roman" w:hAnsi="Times New Roman" w:cs="Times New Roman"/>
        </w:rPr>
        <w:t>favourite</w:t>
      </w:r>
      <w:proofErr w:type="spellEnd"/>
      <w:r w:rsidRPr="27FD3056">
        <w:rPr>
          <w:rFonts w:ascii="Times New Roman" w:eastAsia="Times New Roman" w:hAnsi="Times New Roman" w:cs="Times New Roman"/>
        </w:rPr>
        <w:t xml:space="preserve"> lists by adding or removing items within </w:t>
      </w:r>
      <w:r w:rsidR="00FD1C82" w:rsidRPr="27FD3056">
        <w:rPr>
          <w:rFonts w:ascii="Times New Roman" w:eastAsia="Times New Roman" w:hAnsi="Times New Roman" w:cs="Times New Roman"/>
        </w:rPr>
        <w:t xml:space="preserve">the </w:t>
      </w:r>
      <w:r w:rsidRPr="27FD3056">
        <w:rPr>
          <w:rFonts w:ascii="Times New Roman" w:eastAsia="Times New Roman" w:hAnsi="Times New Roman" w:cs="Times New Roman"/>
        </w:rPr>
        <w:t xml:space="preserve">list. </w:t>
      </w:r>
      <w:r w:rsidR="001A3F49" w:rsidRPr="27FD3056">
        <w:rPr>
          <w:rFonts w:ascii="Times New Roman" w:eastAsia="Times New Roman" w:hAnsi="Times New Roman" w:cs="Times New Roman"/>
        </w:rPr>
        <w:t>Priority is high as it is one of the key functions of the application.</w:t>
      </w:r>
    </w:p>
    <w:p w14:paraId="7DDA8754" w14:textId="77777777" w:rsidR="008531CB" w:rsidRPr="00E21906" w:rsidRDefault="008531CB" w:rsidP="008531CB">
      <w:pPr>
        <w:rPr>
          <w:rFonts w:ascii="Times New Roman" w:eastAsia="Times New Roman" w:hAnsi="Times New Roman" w:cs="Times New Roman"/>
        </w:rPr>
      </w:pPr>
    </w:p>
    <w:p w14:paraId="4386A23E" w14:textId="4A1AA66E"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Stimulus/Response Sequences</w:t>
      </w:r>
    </w:p>
    <w:p w14:paraId="2B349501" w14:textId="4A1AA66E" w:rsidR="008667BD" w:rsidRPr="00E21906" w:rsidRDefault="008531CB" w:rsidP="008667BD">
      <w:pPr>
        <w:ind w:left="2160"/>
        <w:rPr>
          <w:rFonts w:ascii="Times New Roman" w:eastAsia="Times New Roman" w:hAnsi="Times New Roman" w:cs="Times New Roman"/>
        </w:rPr>
      </w:pPr>
      <w:r w:rsidRPr="27FD3056">
        <w:rPr>
          <w:rFonts w:ascii="Times New Roman" w:eastAsia="Times New Roman" w:hAnsi="Times New Roman" w:cs="Times New Roman"/>
        </w:rPr>
        <w:t xml:space="preserve">1. </w:t>
      </w:r>
      <w:r w:rsidR="008667BD" w:rsidRPr="27FD3056">
        <w:rPr>
          <w:rFonts w:ascii="Times New Roman" w:eastAsia="Times New Roman" w:hAnsi="Times New Roman" w:cs="Times New Roman"/>
        </w:rPr>
        <w:t xml:space="preserve">Users can select the option to add the item (exercise activity / food location) to their </w:t>
      </w:r>
      <w:proofErr w:type="spellStart"/>
      <w:r w:rsidR="008667BD" w:rsidRPr="27FD3056">
        <w:rPr>
          <w:rFonts w:ascii="Times New Roman" w:eastAsia="Times New Roman" w:hAnsi="Times New Roman" w:cs="Times New Roman"/>
        </w:rPr>
        <w:t>favourites</w:t>
      </w:r>
      <w:proofErr w:type="spellEnd"/>
      <w:r w:rsidR="008667BD" w:rsidRPr="27FD3056">
        <w:rPr>
          <w:rFonts w:ascii="Times New Roman" w:eastAsia="Times New Roman" w:hAnsi="Times New Roman" w:cs="Times New Roman"/>
        </w:rPr>
        <w:t xml:space="preserve"> list when viewing this item </w:t>
      </w:r>
    </w:p>
    <w:p w14:paraId="47B53CD1" w14:textId="365B5281" w:rsidR="00AD4E71" w:rsidRPr="00E21906" w:rsidRDefault="008531CB" w:rsidP="00AD4E71">
      <w:pPr>
        <w:spacing w:line="259" w:lineRule="auto"/>
        <w:ind w:left="1440" w:firstLine="720"/>
        <w:rPr>
          <w:rFonts w:ascii="Times New Roman" w:eastAsia="Times New Roman" w:hAnsi="Times New Roman" w:cs="Times New Roman"/>
        </w:rPr>
      </w:pPr>
      <w:r w:rsidRPr="27FD3056">
        <w:rPr>
          <w:rFonts w:ascii="Times New Roman" w:eastAsia="Times New Roman" w:hAnsi="Times New Roman" w:cs="Times New Roman"/>
        </w:rPr>
        <w:t xml:space="preserve">2. </w:t>
      </w:r>
      <w:r w:rsidR="00AD4E71" w:rsidRPr="27FD3056">
        <w:rPr>
          <w:rFonts w:ascii="Times New Roman" w:eastAsia="Times New Roman" w:hAnsi="Times New Roman" w:cs="Times New Roman"/>
        </w:rPr>
        <w:t xml:space="preserve">Users can select the option to view their </w:t>
      </w:r>
      <w:proofErr w:type="spellStart"/>
      <w:r w:rsidR="00AD4E71" w:rsidRPr="27FD3056">
        <w:rPr>
          <w:rFonts w:ascii="Times New Roman" w:eastAsia="Times New Roman" w:hAnsi="Times New Roman" w:cs="Times New Roman"/>
        </w:rPr>
        <w:t>favourite</w:t>
      </w:r>
      <w:proofErr w:type="spellEnd"/>
      <w:r w:rsidR="00AD4E71" w:rsidRPr="27FD3056">
        <w:rPr>
          <w:rFonts w:ascii="Times New Roman" w:eastAsia="Times New Roman" w:hAnsi="Times New Roman" w:cs="Times New Roman"/>
        </w:rPr>
        <w:t xml:space="preserve"> list.</w:t>
      </w:r>
    </w:p>
    <w:p w14:paraId="04290353" w14:textId="13B3B109" w:rsidR="008531CB" w:rsidRPr="00E21906" w:rsidRDefault="00AD4E71" w:rsidP="00CF18B9">
      <w:pPr>
        <w:spacing w:line="259" w:lineRule="auto"/>
        <w:ind w:left="2160"/>
        <w:rPr>
          <w:rFonts w:ascii="Times New Roman" w:eastAsia="Times New Roman" w:hAnsi="Times New Roman" w:cs="Times New Roman"/>
        </w:rPr>
      </w:pPr>
      <w:r w:rsidRPr="27FD3056">
        <w:rPr>
          <w:rFonts w:ascii="Times New Roman" w:eastAsia="Times New Roman" w:hAnsi="Times New Roman" w:cs="Times New Roman"/>
        </w:rPr>
        <w:t xml:space="preserve">3. </w:t>
      </w:r>
      <w:r w:rsidR="00FE07B9" w:rsidRPr="27FD3056">
        <w:rPr>
          <w:rFonts w:ascii="Times New Roman" w:eastAsia="Times New Roman" w:hAnsi="Times New Roman" w:cs="Times New Roman"/>
        </w:rPr>
        <w:t xml:space="preserve">Users can select the option to delete the item from their </w:t>
      </w:r>
      <w:proofErr w:type="spellStart"/>
      <w:r w:rsidR="00FE07B9" w:rsidRPr="27FD3056">
        <w:rPr>
          <w:rFonts w:ascii="Times New Roman" w:eastAsia="Times New Roman" w:hAnsi="Times New Roman" w:cs="Times New Roman"/>
        </w:rPr>
        <w:t>favourites</w:t>
      </w:r>
      <w:proofErr w:type="spellEnd"/>
      <w:r w:rsidR="00FE07B9" w:rsidRPr="27FD3056">
        <w:rPr>
          <w:rFonts w:ascii="Times New Roman" w:eastAsia="Times New Roman" w:hAnsi="Times New Roman" w:cs="Times New Roman"/>
        </w:rPr>
        <w:t xml:space="preserve"> list when viewing the whole list.</w:t>
      </w:r>
    </w:p>
    <w:p w14:paraId="34712965" w14:textId="77777777" w:rsidR="008531CB" w:rsidRPr="00E21906" w:rsidRDefault="008531CB" w:rsidP="008531CB">
      <w:pPr>
        <w:ind w:left="2160"/>
        <w:rPr>
          <w:rFonts w:ascii="Times New Roman" w:eastAsia="Times New Roman" w:hAnsi="Times New Roman" w:cs="Times New Roman"/>
        </w:rPr>
      </w:pPr>
    </w:p>
    <w:p w14:paraId="744DE1E7" w14:textId="3657531B" w:rsidR="008531CB" w:rsidRPr="00E21906" w:rsidRDefault="008531CB" w:rsidP="008C5D61">
      <w:pPr>
        <w:numPr>
          <w:ilvl w:val="2"/>
          <w:numId w:val="2"/>
        </w:numPr>
        <w:rPr>
          <w:rFonts w:ascii="Times New Roman" w:eastAsia="Times New Roman" w:hAnsi="Times New Roman" w:cs="Times New Roman"/>
          <w:i/>
        </w:rPr>
      </w:pPr>
      <w:r w:rsidRPr="27FD3056">
        <w:rPr>
          <w:rFonts w:ascii="Times New Roman" w:eastAsia="Times New Roman" w:hAnsi="Times New Roman" w:cs="Times New Roman"/>
          <w:i/>
        </w:rPr>
        <w:t>Functional Requirements</w:t>
      </w:r>
    </w:p>
    <w:bookmarkEnd w:id="112"/>
    <w:p w14:paraId="522BB20A" w14:textId="7AF104B2" w:rsidR="6D2B76F0" w:rsidRPr="00E21906" w:rsidRDefault="00DC4BD5" w:rsidP="008C5D61">
      <w:pPr>
        <w:numPr>
          <w:ilvl w:val="3"/>
          <w:numId w:val="2"/>
        </w:numPr>
        <w:rPr>
          <w:rFonts w:ascii="Times New Roman" w:eastAsia="Times New Roman" w:hAnsi="Times New Roman" w:cs="Times New Roman"/>
        </w:rPr>
      </w:pPr>
      <w:r w:rsidRPr="27FD3056">
        <w:rPr>
          <w:rFonts w:ascii="Times New Roman" w:eastAsia="Times New Roman" w:hAnsi="Times New Roman" w:cs="Times New Roman"/>
        </w:rPr>
        <w:t xml:space="preserve">Database must be able to store the users’ </w:t>
      </w:r>
      <w:proofErr w:type="spellStart"/>
      <w:r w:rsidRPr="27FD3056">
        <w:rPr>
          <w:rFonts w:ascii="Times New Roman" w:eastAsia="Times New Roman" w:hAnsi="Times New Roman" w:cs="Times New Roman"/>
        </w:rPr>
        <w:t>favourite</w:t>
      </w:r>
      <w:proofErr w:type="spellEnd"/>
      <w:r w:rsidRPr="27FD3056">
        <w:rPr>
          <w:rFonts w:ascii="Times New Roman" w:eastAsia="Times New Roman" w:hAnsi="Times New Roman" w:cs="Times New Roman"/>
        </w:rPr>
        <w:t xml:space="preserve"> lists for viewing and updating purposes.</w:t>
      </w:r>
    </w:p>
    <w:p w14:paraId="22A7F52C" w14:textId="4ABF17A5" w:rsidR="0223E9D0" w:rsidRPr="00DA6416" w:rsidRDefault="0223E9D0">
      <w:pPr>
        <w:rPr>
          <w:rFonts w:ascii="Times New Roman" w:eastAsia="Times New Roman" w:hAnsi="Times New Roman" w:cs="Times New Roman"/>
        </w:rPr>
      </w:pPr>
    </w:p>
    <w:p w14:paraId="31C8B2AD" w14:textId="3C61E37C" w:rsidR="1C3A863D" w:rsidRPr="00DA6416" w:rsidRDefault="1C3A863D" w:rsidP="1C3A863D">
      <w:pPr>
        <w:rPr>
          <w:rFonts w:ascii="Times New Roman" w:eastAsia="Times New Roman" w:hAnsi="Times New Roman" w:cs="Times New Roman"/>
        </w:rPr>
      </w:pPr>
    </w:p>
    <w:p w14:paraId="242D025F" w14:textId="1BE85720" w:rsidR="27ECC1B3" w:rsidRPr="00DA6416" w:rsidRDefault="27ECC1B3" w:rsidP="27ECC1B3">
      <w:pPr>
        <w:rPr>
          <w:rFonts w:ascii="Times New Roman" w:eastAsia="Times New Roman" w:hAnsi="Times New Roman" w:cs="Times New Roman"/>
        </w:rPr>
      </w:pPr>
    </w:p>
    <w:p w14:paraId="3DF9D069" w14:textId="05ED284E" w:rsidR="27ECC1B3" w:rsidRPr="00DA6416" w:rsidRDefault="27ECC1B3" w:rsidP="27ECC1B3">
      <w:pPr>
        <w:rPr>
          <w:rFonts w:ascii="Times New Roman" w:eastAsia="Times New Roman" w:hAnsi="Times New Roman" w:cs="Times New Roman"/>
        </w:rPr>
      </w:pPr>
    </w:p>
    <w:p w14:paraId="7828611E" w14:textId="24222EDB" w:rsidR="27ECC1B3" w:rsidRPr="00DA6416" w:rsidRDefault="27ECC1B3" w:rsidP="27ECC1B3">
      <w:pPr>
        <w:rPr>
          <w:rFonts w:ascii="Times New Roman" w:eastAsia="Times New Roman" w:hAnsi="Times New Roman" w:cs="Times New Roman"/>
        </w:rPr>
      </w:pPr>
    </w:p>
    <w:p w14:paraId="5265487C" w14:textId="088F310D" w:rsidR="3F1C78D3" w:rsidRPr="00DA6416" w:rsidRDefault="3F1C78D3">
      <w:pPr>
        <w:rPr>
          <w:rFonts w:ascii="Times New Roman" w:eastAsia="Times New Roman" w:hAnsi="Times New Roman" w:cs="Times New Roman"/>
        </w:rPr>
      </w:pPr>
      <w:r w:rsidRPr="27FD3056">
        <w:rPr>
          <w:rFonts w:ascii="Times New Roman" w:eastAsia="Times New Roman" w:hAnsi="Times New Roman" w:cs="Times New Roman"/>
        </w:rPr>
        <w:br w:type="page"/>
      </w:r>
    </w:p>
    <w:p w14:paraId="59D510B7" w14:textId="6D7908BD" w:rsidR="00744815" w:rsidRPr="00FD1C82" w:rsidRDefault="65AD99BB" w:rsidP="008C5D61">
      <w:pPr>
        <w:pStyle w:val="Heading1"/>
        <w:numPr>
          <w:ilvl w:val="0"/>
          <w:numId w:val="2"/>
        </w:numPr>
        <w:ind w:left="142" w:hanging="142"/>
        <w:rPr>
          <w:rFonts w:ascii="Times New Roman" w:eastAsia="Times New Roman" w:hAnsi="Times New Roman" w:cs="Times New Roman"/>
        </w:rPr>
      </w:pPr>
      <w:bookmarkStart w:id="119" w:name="_Toc118640795"/>
      <w:bookmarkStart w:id="120" w:name="_Toc118838260"/>
      <w:bookmarkStart w:id="121" w:name="_Toc1308100414"/>
      <w:bookmarkStart w:id="122" w:name="_Toc419784520"/>
      <w:r w:rsidRPr="27FD3056">
        <w:rPr>
          <w:rFonts w:ascii="Times New Roman" w:eastAsia="Times New Roman" w:hAnsi="Times New Roman" w:cs="Times New Roman"/>
        </w:rPr>
        <w:lastRenderedPageBreak/>
        <w:t>Other Nonfunctional Requirements</w:t>
      </w:r>
      <w:bookmarkEnd w:id="119"/>
      <w:bookmarkEnd w:id="120"/>
      <w:bookmarkEnd w:id="121"/>
      <w:bookmarkEnd w:id="122"/>
    </w:p>
    <w:p w14:paraId="5DEF2561" w14:textId="77777777" w:rsidR="00744815" w:rsidRPr="00FD1C82" w:rsidRDefault="00744815">
      <w:pPr>
        <w:rPr>
          <w:rFonts w:ascii="Times New Roman" w:eastAsia="Times New Roman" w:hAnsi="Times New Roman" w:cs="Times New Roman"/>
        </w:rPr>
      </w:pPr>
    </w:p>
    <w:p w14:paraId="3A79DF78" w14:textId="1CB2B731" w:rsidR="00744815" w:rsidRPr="00FD1C82" w:rsidRDefault="292E0280" w:rsidP="3A2C435E">
      <w:pPr>
        <w:pStyle w:val="Heading2"/>
        <w:ind w:left="-120" w:firstLine="0"/>
        <w:rPr>
          <w:rFonts w:ascii="Times New Roman" w:eastAsia="Times New Roman" w:hAnsi="Times New Roman" w:cs="Times New Roman"/>
        </w:rPr>
      </w:pPr>
      <w:bookmarkStart w:id="123" w:name="_Toc118640796"/>
      <w:bookmarkStart w:id="124" w:name="_Toc118838261"/>
      <w:bookmarkStart w:id="125" w:name="_Toc1238778493"/>
      <w:bookmarkStart w:id="126" w:name="_Toc1752445531"/>
      <w:r w:rsidRPr="27FD3056">
        <w:rPr>
          <w:rFonts w:ascii="Times New Roman" w:eastAsia="Times New Roman" w:hAnsi="Times New Roman" w:cs="Times New Roman"/>
        </w:rPr>
        <w:t xml:space="preserve">5.1 </w:t>
      </w:r>
      <w:r w:rsidR="65AD99BB" w:rsidRPr="27FD3056">
        <w:rPr>
          <w:rFonts w:ascii="Times New Roman" w:eastAsia="Times New Roman" w:hAnsi="Times New Roman" w:cs="Times New Roman"/>
        </w:rPr>
        <w:t>Performance Requirements</w:t>
      </w:r>
      <w:bookmarkEnd w:id="123"/>
      <w:bookmarkEnd w:id="124"/>
      <w:bookmarkEnd w:id="125"/>
      <w:bookmarkEnd w:id="126"/>
    </w:p>
    <w:p w14:paraId="707EC147" w14:textId="77777777" w:rsidR="00744815" w:rsidRPr="00FD1C82" w:rsidRDefault="000E7704" w:rsidP="008C5D61">
      <w:pPr>
        <w:numPr>
          <w:ilvl w:val="0"/>
          <w:numId w:val="30"/>
        </w:numPr>
        <w:rPr>
          <w:rFonts w:ascii="Times New Roman" w:eastAsia="Times New Roman" w:hAnsi="Times New Roman" w:cs="Times New Roman"/>
        </w:rPr>
      </w:pPr>
      <w:r w:rsidRPr="27FD3056">
        <w:rPr>
          <w:rFonts w:ascii="Times New Roman" w:eastAsia="Times New Roman" w:hAnsi="Times New Roman" w:cs="Times New Roman"/>
        </w:rPr>
        <w:t>The application shall load up within 5 seconds</w:t>
      </w:r>
    </w:p>
    <w:p w14:paraId="59F8B01B" w14:textId="34F37B27" w:rsidR="00744815" w:rsidRPr="00FD1C82" w:rsidRDefault="000E7704" w:rsidP="008C5D61">
      <w:pPr>
        <w:numPr>
          <w:ilvl w:val="0"/>
          <w:numId w:val="30"/>
        </w:numPr>
        <w:rPr>
          <w:rFonts w:ascii="Times New Roman" w:eastAsia="Times New Roman" w:hAnsi="Times New Roman" w:cs="Times New Roman"/>
        </w:rPr>
      </w:pPr>
      <w:r w:rsidRPr="27FD3056">
        <w:rPr>
          <w:rFonts w:ascii="Times New Roman" w:eastAsia="Times New Roman" w:hAnsi="Times New Roman" w:cs="Times New Roman"/>
        </w:rPr>
        <w:t>The home screen shall be displayed within 1 second of opening the application.</w:t>
      </w:r>
    </w:p>
    <w:p w14:paraId="3E213EFC" w14:textId="7E45962F" w:rsidR="00744815" w:rsidRPr="00FD1C82" w:rsidRDefault="000E7704" w:rsidP="008C5D61">
      <w:pPr>
        <w:numPr>
          <w:ilvl w:val="0"/>
          <w:numId w:val="30"/>
        </w:numPr>
        <w:rPr>
          <w:rFonts w:ascii="Times New Roman" w:eastAsia="Times New Roman" w:hAnsi="Times New Roman" w:cs="Times New Roman"/>
        </w:rPr>
      </w:pPr>
      <w:r w:rsidRPr="27FD3056">
        <w:rPr>
          <w:rFonts w:ascii="Times New Roman" w:eastAsia="Times New Roman" w:hAnsi="Times New Roman" w:cs="Times New Roman"/>
        </w:rPr>
        <w:t xml:space="preserve">The </w:t>
      </w:r>
      <w:r w:rsidR="006F299C" w:rsidRPr="27FD3056">
        <w:rPr>
          <w:rFonts w:ascii="Times New Roman" w:eastAsia="Times New Roman" w:hAnsi="Times New Roman" w:cs="Times New Roman"/>
        </w:rPr>
        <w:t>description</w:t>
      </w:r>
      <w:r w:rsidRPr="27FD3056">
        <w:rPr>
          <w:rFonts w:ascii="Times New Roman" w:eastAsia="Times New Roman" w:hAnsi="Times New Roman" w:cs="Times New Roman"/>
        </w:rPr>
        <w:t xml:space="preserve"> </w:t>
      </w:r>
      <w:r w:rsidR="006F299C" w:rsidRPr="27FD3056">
        <w:rPr>
          <w:rFonts w:ascii="Times New Roman" w:eastAsia="Times New Roman" w:hAnsi="Times New Roman" w:cs="Times New Roman"/>
        </w:rPr>
        <w:t>of</w:t>
      </w:r>
      <w:r w:rsidRPr="27FD3056">
        <w:rPr>
          <w:rFonts w:ascii="Times New Roman" w:eastAsia="Times New Roman" w:hAnsi="Times New Roman" w:cs="Times New Roman"/>
        </w:rPr>
        <w:t xml:space="preserve"> each </w:t>
      </w:r>
      <w:r w:rsidR="006F299C" w:rsidRPr="27FD3056">
        <w:rPr>
          <w:rFonts w:ascii="Times New Roman" w:eastAsia="Times New Roman" w:hAnsi="Times New Roman" w:cs="Times New Roman"/>
        </w:rPr>
        <w:t>location</w:t>
      </w:r>
      <w:r w:rsidRPr="27FD3056">
        <w:rPr>
          <w:rFonts w:ascii="Times New Roman" w:eastAsia="Times New Roman" w:hAnsi="Times New Roman" w:cs="Times New Roman"/>
        </w:rPr>
        <w:t xml:space="preserve"> will </w:t>
      </w:r>
      <w:r w:rsidR="006F299C" w:rsidRPr="27FD3056">
        <w:rPr>
          <w:rFonts w:ascii="Times New Roman" w:eastAsia="Times New Roman" w:hAnsi="Times New Roman" w:cs="Times New Roman"/>
        </w:rPr>
        <w:t>be displayed</w:t>
      </w:r>
      <w:r w:rsidRPr="27FD3056">
        <w:rPr>
          <w:rFonts w:ascii="Times New Roman" w:eastAsia="Times New Roman" w:hAnsi="Times New Roman" w:cs="Times New Roman"/>
        </w:rPr>
        <w:t xml:space="preserve"> within 3 seconds from clicking into a </w:t>
      </w:r>
      <w:r w:rsidR="006F299C" w:rsidRPr="27FD3056">
        <w:rPr>
          <w:rFonts w:ascii="Times New Roman" w:eastAsia="Times New Roman" w:hAnsi="Times New Roman" w:cs="Times New Roman"/>
        </w:rPr>
        <w:t>location</w:t>
      </w:r>
    </w:p>
    <w:p w14:paraId="1C7A1F31" w14:textId="02F8CE6B" w:rsidR="00744815" w:rsidRPr="00FD1C82" w:rsidRDefault="000E7704" w:rsidP="008C5D61">
      <w:pPr>
        <w:numPr>
          <w:ilvl w:val="0"/>
          <w:numId w:val="30"/>
        </w:numPr>
        <w:rPr>
          <w:rFonts w:ascii="Times New Roman" w:eastAsia="Times New Roman" w:hAnsi="Times New Roman" w:cs="Times New Roman"/>
        </w:rPr>
      </w:pPr>
      <w:r w:rsidRPr="27FD3056">
        <w:rPr>
          <w:rFonts w:ascii="Times New Roman" w:eastAsia="Times New Roman" w:hAnsi="Times New Roman" w:cs="Times New Roman"/>
        </w:rPr>
        <w:t xml:space="preserve">The comments under a particular </w:t>
      </w:r>
      <w:r w:rsidR="001F6702" w:rsidRPr="27FD3056">
        <w:rPr>
          <w:rFonts w:ascii="Times New Roman" w:eastAsia="Times New Roman" w:hAnsi="Times New Roman" w:cs="Times New Roman"/>
        </w:rPr>
        <w:t xml:space="preserve">activity/location </w:t>
      </w:r>
      <w:r w:rsidRPr="27FD3056">
        <w:rPr>
          <w:rFonts w:ascii="Times New Roman" w:eastAsia="Times New Roman" w:hAnsi="Times New Roman" w:cs="Times New Roman"/>
        </w:rPr>
        <w:t>shall take within 2 seconds to load</w:t>
      </w:r>
    </w:p>
    <w:p w14:paraId="140B65E2" w14:textId="77777777" w:rsidR="00744815" w:rsidRPr="00FD1C82" w:rsidRDefault="000E7704" w:rsidP="008C5D61">
      <w:pPr>
        <w:numPr>
          <w:ilvl w:val="0"/>
          <w:numId w:val="30"/>
        </w:numPr>
        <w:rPr>
          <w:rFonts w:ascii="Times New Roman" w:eastAsia="Times New Roman" w:hAnsi="Times New Roman" w:cs="Times New Roman"/>
        </w:rPr>
      </w:pPr>
      <w:r w:rsidRPr="27FD3056">
        <w:rPr>
          <w:rFonts w:ascii="Times New Roman" w:eastAsia="Times New Roman" w:hAnsi="Times New Roman" w:cs="Times New Roman"/>
        </w:rPr>
        <w:t>Posting of a new comment will take at most 2 seconds to do so.</w:t>
      </w:r>
    </w:p>
    <w:p w14:paraId="71F6EC0F" w14:textId="0C827C0F" w:rsidR="006F299C" w:rsidRPr="00FD1C82" w:rsidRDefault="000E7704" w:rsidP="008C5D61">
      <w:pPr>
        <w:numPr>
          <w:ilvl w:val="0"/>
          <w:numId w:val="30"/>
        </w:numPr>
        <w:spacing w:after="240"/>
        <w:rPr>
          <w:rFonts w:ascii="Times New Roman" w:eastAsia="Times New Roman" w:hAnsi="Times New Roman" w:cs="Times New Roman"/>
        </w:rPr>
      </w:pPr>
      <w:r w:rsidRPr="27FD3056">
        <w:rPr>
          <w:rFonts w:ascii="Times New Roman" w:eastAsia="Times New Roman" w:hAnsi="Times New Roman" w:cs="Times New Roman"/>
        </w:rPr>
        <w:t>All error messages will be displayed within 0.5 second</w:t>
      </w:r>
      <w:r w:rsidR="006F299C" w:rsidRPr="27FD3056">
        <w:rPr>
          <w:rFonts w:ascii="Times New Roman" w:eastAsia="Times New Roman" w:hAnsi="Times New Roman" w:cs="Times New Roman"/>
        </w:rPr>
        <w:t>s</w:t>
      </w:r>
    </w:p>
    <w:p w14:paraId="4656C8E5" w14:textId="6321CE5E" w:rsidR="00744815" w:rsidRPr="00FD1C82" w:rsidRDefault="364565CF" w:rsidP="3A2C435E">
      <w:pPr>
        <w:pStyle w:val="Heading2"/>
        <w:ind w:left="-120" w:firstLine="0"/>
        <w:rPr>
          <w:rFonts w:ascii="Times New Roman" w:eastAsia="Times New Roman" w:hAnsi="Times New Roman" w:cs="Times New Roman"/>
        </w:rPr>
      </w:pPr>
      <w:bookmarkStart w:id="127" w:name="_Toc118640797"/>
      <w:bookmarkStart w:id="128" w:name="_Toc118838262"/>
      <w:bookmarkStart w:id="129" w:name="_Toc423901955"/>
      <w:bookmarkStart w:id="130" w:name="_Toc1503379170"/>
      <w:r w:rsidRPr="27FD3056">
        <w:rPr>
          <w:rFonts w:ascii="Times New Roman" w:eastAsia="Times New Roman" w:hAnsi="Times New Roman" w:cs="Times New Roman"/>
        </w:rPr>
        <w:t xml:space="preserve">5.2 </w:t>
      </w:r>
      <w:r w:rsidR="65AD99BB" w:rsidRPr="27FD3056">
        <w:rPr>
          <w:rFonts w:ascii="Times New Roman" w:eastAsia="Times New Roman" w:hAnsi="Times New Roman" w:cs="Times New Roman"/>
        </w:rPr>
        <w:t>Safety Requirements</w:t>
      </w:r>
      <w:bookmarkEnd w:id="127"/>
      <w:bookmarkEnd w:id="128"/>
      <w:bookmarkEnd w:id="129"/>
      <w:bookmarkEnd w:id="130"/>
    </w:p>
    <w:p w14:paraId="0A65E46B" w14:textId="77777777" w:rsidR="00744815" w:rsidRPr="00FD1C82" w:rsidRDefault="000E7704" w:rsidP="008C5D61">
      <w:pPr>
        <w:numPr>
          <w:ilvl w:val="0"/>
          <w:numId w:val="26"/>
        </w:numPr>
        <w:rPr>
          <w:rFonts w:ascii="Times New Roman" w:eastAsia="Times New Roman" w:hAnsi="Times New Roman" w:cs="Times New Roman"/>
        </w:rPr>
      </w:pPr>
      <w:r w:rsidRPr="27FD3056">
        <w:rPr>
          <w:rFonts w:ascii="Times New Roman" w:eastAsia="Times New Roman" w:hAnsi="Times New Roman" w:cs="Times New Roman"/>
        </w:rPr>
        <w:t>The passwords key in by the user is hashed using salt hashing to ensure security and privacy</w:t>
      </w:r>
    </w:p>
    <w:p w14:paraId="375C1CCA" w14:textId="66FDA800" w:rsidR="00744815" w:rsidRPr="00FD1C82" w:rsidRDefault="000E7704" w:rsidP="008C5D61">
      <w:pPr>
        <w:numPr>
          <w:ilvl w:val="0"/>
          <w:numId w:val="26"/>
        </w:numPr>
        <w:spacing w:after="240"/>
        <w:rPr>
          <w:rFonts w:ascii="Times New Roman" w:eastAsia="Times New Roman" w:hAnsi="Times New Roman" w:cs="Times New Roman"/>
        </w:rPr>
      </w:pPr>
      <w:r w:rsidRPr="27FD3056">
        <w:rPr>
          <w:rFonts w:ascii="Times New Roman" w:eastAsia="Times New Roman" w:hAnsi="Times New Roman" w:cs="Times New Roman"/>
        </w:rPr>
        <w:t>User’s login credentials are encrypted in the database to ensure security and privacy to each user</w:t>
      </w:r>
    </w:p>
    <w:p w14:paraId="63C949CC" w14:textId="6CB18FA6" w:rsidR="00744815" w:rsidRPr="00FD1C82" w:rsidRDefault="009D151D" w:rsidP="00112834">
      <w:pPr>
        <w:pStyle w:val="Heading2"/>
        <w:ind w:left="-142" w:firstLine="0"/>
        <w:rPr>
          <w:rFonts w:ascii="Times New Roman" w:eastAsia="Times New Roman" w:hAnsi="Times New Roman" w:cs="Times New Roman"/>
        </w:rPr>
      </w:pPr>
      <w:bookmarkStart w:id="131" w:name="_Toc118640798"/>
      <w:bookmarkStart w:id="132" w:name="_Toc118838263"/>
      <w:bookmarkStart w:id="133" w:name="_Toc1821125539"/>
      <w:bookmarkStart w:id="134" w:name="_Toc10531782"/>
      <w:r w:rsidRPr="27FD3056">
        <w:rPr>
          <w:rFonts w:ascii="Times New Roman" w:eastAsia="Times New Roman" w:hAnsi="Times New Roman" w:cs="Times New Roman"/>
        </w:rPr>
        <w:t xml:space="preserve">5.3 </w:t>
      </w:r>
      <w:r w:rsidR="65AD99BB" w:rsidRPr="27FD3056">
        <w:rPr>
          <w:rFonts w:ascii="Times New Roman" w:eastAsia="Times New Roman" w:hAnsi="Times New Roman" w:cs="Times New Roman"/>
        </w:rPr>
        <w:t>Security Requirements</w:t>
      </w:r>
      <w:bookmarkEnd w:id="131"/>
      <w:bookmarkEnd w:id="132"/>
      <w:bookmarkEnd w:id="133"/>
      <w:bookmarkEnd w:id="134"/>
    </w:p>
    <w:p w14:paraId="5C294E00" w14:textId="0534AFF5" w:rsidR="00744815" w:rsidRPr="00FD1C82" w:rsidRDefault="000E7704" w:rsidP="008C5D61">
      <w:pPr>
        <w:numPr>
          <w:ilvl w:val="0"/>
          <w:numId w:val="23"/>
        </w:numPr>
        <w:rPr>
          <w:rFonts w:ascii="Times New Roman" w:eastAsia="Times New Roman" w:hAnsi="Times New Roman" w:cs="Times New Roman"/>
        </w:rPr>
      </w:pPr>
      <w:r w:rsidRPr="27FD3056">
        <w:rPr>
          <w:rFonts w:ascii="Times New Roman" w:eastAsia="Times New Roman" w:hAnsi="Times New Roman" w:cs="Times New Roman"/>
        </w:rPr>
        <w:t xml:space="preserve">Software used to develop the application should be </w:t>
      </w:r>
      <w:r w:rsidR="5DF26D52" w:rsidRPr="27FD3056">
        <w:rPr>
          <w:rFonts w:ascii="Times New Roman" w:eastAsia="Times New Roman" w:hAnsi="Times New Roman" w:cs="Times New Roman"/>
        </w:rPr>
        <w:t>industry</w:t>
      </w:r>
      <w:r w:rsidR="00A758F5" w:rsidRPr="27FD3056">
        <w:rPr>
          <w:rFonts w:ascii="Times New Roman" w:eastAsia="Times New Roman" w:hAnsi="Times New Roman" w:cs="Times New Roman"/>
        </w:rPr>
        <w:t>-</w:t>
      </w:r>
      <w:r w:rsidRPr="27FD3056">
        <w:rPr>
          <w:rFonts w:ascii="Times New Roman" w:eastAsia="Times New Roman" w:hAnsi="Times New Roman" w:cs="Times New Roman"/>
        </w:rPr>
        <w:t xml:space="preserve"> </w:t>
      </w:r>
      <w:r w:rsidR="00A758F5" w:rsidRPr="27FD3056">
        <w:rPr>
          <w:rFonts w:ascii="Times New Roman" w:eastAsia="Times New Roman" w:hAnsi="Times New Roman" w:cs="Times New Roman"/>
        </w:rPr>
        <w:t>recognized</w:t>
      </w:r>
      <w:r w:rsidRPr="27FD3056">
        <w:rPr>
          <w:rFonts w:ascii="Times New Roman" w:eastAsia="Times New Roman" w:hAnsi="Times New Roman" w:cs="Times New Roman"/>
        </w:rPr>
        <w:t xml:space="preserve"> with a certain amount of credibility.</w:t>
      </w:r>
    </w:p>
    <w:p w14:paraId="37A2444C" w14:textId="77777777" w:rsidR="00744815" w:rsidRPr="00FD1C82" w:rsidRDefault="000E7704" w:rsidP="008C5D61">
      <w:pPr>
        <w:numPr>
          <w:ilvl w:val="0"/>
          <w:numId w:val="23"/>
        </w:numPr>
        <w:rPr>
          <w:rFonts w:ascii="Times New Roman" w:eastAsia="Times New Roman" w:hAnsi="Times New Roman" w:cs="Times New Roman"/>
        </w:rPr>
      </w:pPr>
      <w:r w:rsidRPr="27FD3056">
        <w:rPr>
          <w:rFonts w:ascii="Times New Roman" w:eastAsia="Times New Roman" w:hAnsi="Times New Roman" w:cs="Times New Roman"/>
        </w:rPr>
        <w:t>User has to login successfully to post threads and comments.</w:t>
      </w:r>
    </w:p>
    <w:p w14:paraId="04D0A8C1" w14:textId="24211329" w:rsidR="0013101F" w:rsidRPr="00FD1C82" w:rsidRDefault="000E7704" w:rsidP="008C5D61">
      <w:pPr>
        <w:numPr>
          <w:ilvl w:val="0"/>
          <w:numId w:val="23"/>
        </w:numPr>
        <w:spacing w:after="240"/>
        <w:rPr>
          <w:rFonts w:ascii="Times New Roman" w:eastAsia="Times New Roman" w:hAnsi="Times New Roman" w:cs="Times New Roman"/>
        </w:rPr>
      </w:pPr>
      <w:r w:rsidRPr="27FD3056">
        <w:rPr>
          <w:rFonts w:ascii="Times New Roman" w:eastAsia="Times New Roman" w:hAnsi="Times New Roman" w:cs="Times New Roman"/>
        </w:rPr>
        <w:t>Users will be prompted to re-login if he/she has not logged in to the application in a long period of tim</w:t>
      </w:r>
      <w:r w:rsidR="00551135" w:rsidRPr="27FD3056">
        <w:rPr>
          <w:rFonts w:ascii="Times New Roman" w:eastAsia="Times New Roman" w:hAnsi="Times New Roman" w:cs="Times New Roman"/>
        </w:rPr>
        <w:t>e</w:t>
      </w:r>
    </w:p>
    <w:p w14:paraId="470709DD" w14:textId="1A2A27F5" w:rsidR="00744815" w:rsidRPr="00FD1C82" w:rsidRDefault="2F157E9E" w:rsidP="001268D8">
      <w:pPr>
        <w:pStyle w:val="Heading2"/>
        <w:ind w:left="-142" w:firstLine="0"/>
        <w:rPr>
          <w:rFonts w:ascii="Times New Roman" w:eastAsia="Times New Roman" w:hAnsi="Times New Roman" w:cs="Times New Roman"/>
        </w:rPr>
      </w:pPr>
      <w:bookmarkStart w:id="135" w:name="_Toc118640799"/>
      <w:bookmarkStart w:id="136" w:name="_Toc118838264"/>
      <w:bookmarkStart w:id="137" w:name="_Toc1487832493"/>
      <w:bookmarkStart w:id="138" w:name="_Toc1898452650"/>
      <w:r w:rsidRPr="27FD3056">
        <w:rPr>
          <w:rFonts w:ascii="Times New Roman" w:eastAsia="Times New Roman" w:hAnsi="Times New Roman" w:cs="Times New Roman"/>
        </w:rPr>
        <w:t>5.</w:t>
      </w:r>
      <w:r w:rsidR="00301838" w:rsidRPr="27FD3056">
        <w:rPr>
          <w:rFonts w:ascii="Times New Roman" w:eastAsia="Times New Roman" w:hAnsi="Times New Roman" w:cs="Times New Roman"/>
        </w:rPr>
        <w:t>4</w:t>
      </w:r>
      <w:r w:rsidRPr="27FD3056">
        <w:rPr>
          <w:rFonts w:ascii="Times New Roman" w:eastAsia="Times New Roman" w:hAnsi="Times New Roman" w:cs="Times New Roman"/>
        </w:rPr>
        <w:t xml:space="preserve"> </w:t>
      </w:r>
      <w:r w:rsidR="65AD99BB" w:rsidRPr="27FD3056">
        <w:rPr>
          <w:rFonts w:ascii="Times New Roman" w:eastAsia="Times New Roman" w:hAnsi="Times New Roman" w:cs="Times New Roman"/>
        </w:rPr>
        <w:t>Software Quality Attributes</w:t>
      </w:r>
      <w:bookmarkEnd w:id="135"/>
      <w:bookmarkEnd w:id="136"/>
      <w:bookmarkEnd w:id="137"/>
      <w:bookmarkEnd w:id="138"/>
    </w:p>
    <w:p w14:paraId="30780ABD" w14:textId="77777777" w:rsidR="00744815" w:rsidRPr="00FD1C82" w:rsidRDefault="00744815">
      <w:pPr>
        <w:rPr>
          <w:rFonts w:ascii="Times New Roman" w:eastAsia="Times New Roman" w:hAnsi="Times New Roman" w:cs="Times New Roman"/>
        </w:rPr>
      </w:pPr>
      <w:bookmarkStart w:id="139" w:name="_Toc118640800"/>
    </w:p>
    <w:p w14:paraId="49D37C81" w14:textId="4938F690" w:rsidR="00744815" w:rsidRPr="00FD1C82" w:rsidRDefault="32536855" w:rsidP="00551135">
      <w:pPr>
        <w:pStyle w:val="Heading2"/>
        <w:ind w:left="0" w:firstLine="0"/>
        <w:rPr>
          <w:rFonts w:ascii="Times New Roman" w:eastAsia="Times New Roman" w:hAnsi="Times New Roman" w:cs="Times New Roman"/>
          <w:sz w:val="24"/>
          <w:szCs w:val="24"/>
        </w:rPr>
      </w:pPr>
      <w:bookmarkStart w:id="140" w:name="_Toc118838265"/>
      <w:bookmarkStart w:id="141" w:name="_Toc996382454"/>
      <w:bookmarkStart w:id="142" w:name="_Toc1362124855"/>
      <w:r w:rsidRPr="27FD3056">
        <w:rPr>
          <w:rFonts w:ascii="Times New Roman" w:eastAsia="Times New Roman" w:hAnsi="Times New Roman" w:cs="Times New Roman"/>
          <w:sz w:val="24"/>
          <w:szCs w:val="24"/>
        </w:rPr>
        <w:t>5.</w:t>
      </w:r>
      <w:r w:rsidR="009D151D"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 xml:space="preserve">.1 </w:t>
      </w:r>
      <w:r w:rsidR="65AD99BB" w:rsidRPr="27FD3056">
        <w:rPr>
          <w:rFonts w:ascii="Times New Roman" w:eastAsia="Times New Roman" w:hAnsi="Times New Roman" w:cs="Times New Roman"/>
          <w:sz w:val="24"/>
          <w:szCs w:val="24"/>
        </w:rPr>
        <w:t>Reliability</w:t>
      </w:r>
      <w:bookmarkEnd w:id="139"/>
      <w:bookmarkEnd w:id="140"/>
      <w:bookmarkEnd w:id="141"/>
      <w:bookmarkEnd w:id="142"/>
    </w:p>
    <w:p w14:paraId="515C4E7C" w14:textId="27F48669" w:rsidR="00744815" w:rsidRPr="00FD1C82" w:rsidRDefault="000E7704" w:rsidP="008C5D61">
      <w:pPr>
        <w:numPr>
          <w:ilvl w:val="0"/>
          <w:numId w:val="29"/>
        </w:numPr>
        <w:rPr>
          <w:rFonts w:ascii="Times New Roman" w:eastAsia="Times New Roman" w:hAnsi="Times New Roman" w:cs="Times New Roman"/>
        </w:rPr>
      </w:pPr>
      <w:r w:rsidRPr="27FD3056">
        <w:rPr>
          <w:rFonts w:ascii="Times New Roman" w:eastAsia="Times New Roman" w:hAnsi="Times New Roman" w:cs="Times New Roman"/>
        </w:rPr>
        <w:t>The mobile application should run smoothly and should not crash frequently</w:t>
      </w:r>
      <w:r w:rsidR="006F299C" w:rsidRPr="27FD3056">
        <w:rPr>
          <w:rFonts w:ascii="Times New Roman" w:eastAsia="Times New Roman" w:hAnsi="Times New Roman" w:cs="Times New Roman"/>
        </w:rPr>
        <w:t>.</w:t>
      </w:r>
    </w:p>
    <w:p w14:paraId="5D3BBAEB" w14:textId="101FC8EF" w:rsidR="00744815" w:rsidRPr="00FD1C82" w:rsidRDefault="000E7704" w:rsidP="008C5D61">
      <w:pPr>
        <w:numPr>
          <w:ilvl w:val="0"/>
          <w:numId w:val="29"/>
        </w:numPr>
        <w:rPr>
          <w:rFonts w:ascii="Times New Roman" w:eastAsia="Times New Roman" w:hAnsi="Times New Roman" w:cs="Times New Roman"/>
        </w:rPr>
      </w:pPr>
      <w:r w:rsidRPr="27FD3056">
        <w:rPr>
          <w:rFonts w:ascii="Times New Roman" w:eastAsia="Times New Roman" w:hAnsi="Times New Roman" w:cs="Times New Roman"/>
        </w:rPr>
        <w:t>Application should handle little or no downtime</w:t>
      </w:r>
      <w:r w:rsidR="006F299C" w:rsidRPr="27FD3056">
        <w:rPr>
          <w:rFonts w:ascii="Times New Roman" w:eastAsia="Times New Roman" w:hAnsi="Times New Roman" w:cs="Times New Roman"/>
        </w:rPr>
        <w:t>.</w:t>
      </w:r>
    </w:p>
    <w:p w14:paraId="577EBB56" w14:textId="2E6C2602" w:rsidR="00744815" w:rsidRPr="00FD1C82" w:rsidRDefault="000E7704" w:rsidP="008C5D61">
      <w:pPr>
        <w:numPr>
          <w:ilvl w:val="0"/>
          <w:numId w:val="29"/>
        </w:numPr>
        <w:rPr>
          <w:rFonts w:ascii="Times New Roman" w:eastAsia="Times New Roman" w:hAnsi="Times New Roman" w:cs="Times New Roman"/>
        </w:rPr>
      </w:pPr>
      <w:r w:rsidRPr="27FD3056">
        <w:rPr>
          <w:rFonts w:ascii="Times New Roman" w:eastAsia="Times New Roman" w:hAnsi="Times New Roman" w:cs="Times New Roman"/>
        </w:rPr>
        <w:t>There will be weekly update of data in the database to ensure the reliability of the database</w:t>
      </w:r>
      <w:r w:rsidR="006F299C" w:rsidRPr="27FD3056">
        <w:rPr>
          <w:rFonts w:ascii="Times New Roman" w:eastAsia="Times New Roman" w:hAnsi="Times New Roman" w:cs="Times New Roman"/>
        </w:rPr>
        <w:t>.</w:t>
      </w:r>
    </w:p>
    <w:p w14:paraId="0E9CC112" w14:textId="3BE0D699" w:rsidR="00744815" w:rsidRPr="00FD1C82" w:rsidRDefault="000E7704" w:rsidP="008C5D61">
      <w:pPr>
        <w:numPr>
          <w:ilvl w:val="0"/>
          <w:numId w:val="29"/>
        </w:numPr>
        <w:spacing w:after="240"/>
        <w:rPr>
          <w:rFonts w:ascii="Times New Roman" w:eastAsia="Times New Roman" w:hAnsi="Times New Roman" w:cs="Times New Roman"/>
        </w:rPr>
      </w:pPr>
      <w:r w:rsidRPr="27FD3056">
        <w:rPr>
          <w:rFonts w:ascii="Times New Roman" w:eastAsia="Times New Roman" w:hAnsi="Times New Roman" w:cs="Times New Roman"/>
        </w:rPr>
        <w:t>The application should be usable even when there is a maintenance of the backend by segregating the front-end of the application from the backend of the application</w:t>
      </w:r>
      <w:r w:rsidR="006F299C" w:rsidRPr="27FD3056">
        <w:rPr>
          <w:rFonts w:ascii="Times New Roman" w:eastAsia="Times New Roman" w:hAnsi="Times New Roman" w:cs="Times New Roman"/>
        </w:rPr>
        <w:t>.</w:t>
      </w:r>
    </w:p>
    <w:p w14:paraId="2EA77CF2" w14:textId="68DEF693" w:rsidR="00744815" w:rsidRPr="00FD1C82" w:rsidRDefault="05A84DF1" w:rsidP="006026D1">
      <w:pPr>
        <w:pStyle w:val="Heading2"/>
        <w:ind w:left="0" w:firstLine="0"/>
        <w:rPr>
          <w:rFonts w:ascii="Times New Roman" w:eastAsia="Times New Roman" w:hAnsi="Times New Roman" w:cs="Times New Roman"/>
          <w:sz w:val="24"/>
          <w:szCs w:val="24"/>
        </w:rPr>
      </w:pPr>
      <w:bookmarkStart w:id="143" w:name="_Toc118640801"/>
      <w:bookmarkStart w:id="144" w:name="_Toc118838266"/>
      <w:bookmarkStart w:id="145" w:name="_Toc614996563"/>
      <w:bookmarkStart w:id="146" w:name="_Toc661362057"/>
      <w:r w:rsidRPr="27FD3056">
        <w:rPr>
          <w:rFonts w:ascii="Times New Roman" w:eastAsia="Times New Roman" w:hAnsi="Times New Roman" w:cs="Times New Roman"/>
          <w:sz w:val="24"/>
          <w:szCs w:val="24"/>
        </w:rPr>
        <w:t>5.</w:t>
      </w:r>
      <w:r w:rsidR="0086794F"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.2</w:t>
      </w:r>
      <w:r w:rsidR="7CB75724" w:rsidRPr="27FD3056">
        <w:rPr>
          <w:rFonts w:ascii="Times New Roman" w:eastAsia="Times New Roman" w:hAnsi="Times New Roman" w:cs="Times New Roman"/>
          <w:sz w:val="24"/>
          <w:szCs w:val="24"/>
        </w:rPr>
        <w:t xml:space="preserve"> </w:t>
      </w:r>
      <w:r w:rsidR="65AD99BB" w:rsidRPr="27FD3056">
        <w:rPr>
          <w:rFonts w:ascii="Times New Roman" w:eastAsia="Times New Roman" w:hAnsi="Times New Roman" w:cs="Times New Roman"/>
          <w:sz w:val="24"/>
          <w:szCs w:val="24"/>
        </w:rPr>
        <w:t>Maintainability</w:t>
      </w:r>
      <w:bookmarkEnd w:id="143"/>
      <w:bookmarkEnd w:id="144"/>
      <w:bookmarkEnd w:id="145"/>
      <w:bookmarkEnd w:id="146"/>
    </w:p>
    <w:p w14:paraId="6A712C99" w14:textId="24211329" w:rsidR="00744815" w:rsidRPr="00FD1C82" w:rsidRDefault="000E7704" w:rsidP="008C5D61">
      <w:pPr>
        <w:numPr>
          <w:ilvl w:val="0"/>
          <w:numId w:val="28"/>
        </w:numPr>
        <w:rPr>
          <w:rFonts w:ascii="Times New Roman" w:eastAsia="Times New Roman" w:hAnsi="Times New Roman" w:cs="Times New Roman"/>
        </w:rPr>
      </w:pPr>
      <w:r w:rsidRPr="27FD3056">
        <w:rPr>
          <w:rFonts w:ascii="Times New Roman" w:eastAsia="Times New Roman" w:hAnsi="Times New Roman" w:cs="Times New Roman"/>
        </w:rPr>
        <w:t>The implementation, design of the application is done with consideration of the future maintenance fees in mind.</w:t>
      </w:r>
    </w:p>
    <w:p w14:paraId="3EF48A41" w14:textId="393831F2" w:rsidR="00744815" w:rsidRPr="00FD1C82" w:rsidRDefault="000E7704" w:rsidP="008C5D61">
      <w:pPr>
        <w:numPr>
          <w:ilvl w:val="0"/>
          <w:numId w:val="28"/>
        </w:numPr>
        <w:spacing w:after="240"/>
        <w:rPr>
          <w:rFonts w:ascii="Times New Roman" w:eastAsia="Times New Roman" w:hAnsi="Times New Roman" w:cs="Times New Roman"/>
        </w:rPr>
      </w:pPr>
      <w:r w:rsidRPr="27FD3056">
        <w:rPr>
          <w:rFonts w:ascii="Times New Roman" w:eastAsia="Times New Roman" w:hAnsi="Times New Roman" w:cs="Times New Roman"/>
        </w:rPr>
        <w:t xml:space="preserve">Documentation shall be done in a clear and concise manner to ensure future additions or maintenance can be done by anyone </w:t>
      </w:r>
      <w:r w:rsidR="000F354E" w:rsidRPr="27FD3056">
        <w:rPr>
          <w:rFonts w:ascii="Times New Roman" w:eastAsia="Times New Roman" w:hAnsi="Times New Roman" w:cs="Times New Roman"/>
        </w:rPr>
        <w:t>if</w:t>
      </w:r>
      <w:r w:rsidRPr="27FD3056">
        <w:rPr>
          <w:rFonts w:ascii="Times New Roman" w:eastAsia="Times New Roman" w:hAnsi="Times New Roman" w:cs="Times New Roman"/>
        </w:rPr>
        <w:t xml:space="preserve"> they have the documentation in hand</w:t>
      </w:r>
      <w:r w:rsidR="000F354E" w:rsidRPr="27FD3056">
        <w:rPr>
          <w:rFonts w:ascii="Times New Roman" w:eastAsia="Times New Roman" w:hAnsi="Times New Roman" w:cs="Times New Roman"/>
        </w:rPr>
        <w:t>.</w:t>
      </w:r>
    </w:p>
    <w:p w14:paraId="4668BC13" w14:textId="14EEE08D" w:rsidR="00744815" w:rsidRPr="00FD1C82" w:rsidRDefault="778B279D" w:rsidP="006026D1">
      <w:pPr>
        <w:pStyle w:val="Heading2"/>
        <w:ind w:left="-360" w:firstLine="360"/>
        <w:rPr>
          <w:rFonts w:ascii="Times New Roman" w:eastAsia="Times New Roman" w:hAnsi="Times New Roman" w:cs="Times New Roman"/>
          <w:sz w:val="24"/>
          <w:szCs w:val="24"/>
        </w:rPr>
      </w:pPr>
      <w:bookmarkStart w:id="147" w:name="_Toc118640802"/>
      <w:bookmarkStart w:id="148" w:name="_Toc118838267"/>
      <w:bookmarkStart w:id="149" w:name="_Toc1508416840"/>
      <w:bookmarkStart w:id="150" w:name="_Toc1919990555"/>
      <w:r w:rsidRPr="27FD3056">
        <w:rPr>
          <w:rFonts w:ascii="Times New Roman" w:eastAsia="Times New Roman" w:hAnsi="Times New Roman" w:cs="Times New Roman"/>
          <w:sz w:val="24"/>
          <w:szCs w:val="24"/>
        </w:rPr>
        <w:t>5.</w:t>
      </w:r>
      <w:r w:rsidR="00036942"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.3</w:t>
      </w:r>
      <w:r w:rsidR="05A4EA93" w:rsidRPr="27FD3056">
        <w:rPr>
          <w:rFonts w:ascii="Times New Roman" w:eastAsia="Times New Roman" w:hAnsi="Times New Roman" w:cs="Times New Roman"/>
          <w:sz w:val="24"/>
          <w:szCs w:val="24"/>
        </w:rPr>
        <w:t xml:space="preserve"> </w:t>
      </w:r>
      <w:r w:rsidR="65AD99BB" w:rsidRPr="27FD3056">
        <w:rPr>
          <w:rFonts w:ascii="Times New Roman" w:eastAsia="Times New Roman" w:hAnsi="Times New Roman" w:cs="Times New Roman"/>
          <w:sz w:val="24"/>
          <w:szCs w:val="24"/>
        </w:rPr>
        <w:t>Reusability</w:t>
      </w:r>
      <w:bookmarkEnd w:id="147"/>
      <w:bookmarkEnd w:id="148"/>
      <w:bookmarkEnd w:id="149"/>
      <w:bookmarkEnd w:id="150"/>
    </w:p>
    <w:p w14:paraId="24254721" w14:textId="31476898" w:rsidR="00744815" w:rsidRPr="00FD1C82" w:rsidRDefault="000E7704" w:rsidP="008C5D61">
      <w:pPr>
        <w:numPr>
          <w:ilvl w:val="0"/>
          <w:numId w:val="41"/>
        </w:numPr>
        <w:rPr>
          <w:rFonts w:ascii="Times New Roman" w:eastAsia="Times New Roman" w:hAnsi="Times New Roman" w:cs="Times New Roman"/>
        </w:rPr>
      </w:pPr>
      <w:r w:rsidRPr="27FD3056">
        <w:rPr>
          <w:rFonts w:ascii="Times New Roman" w:eastAsia="Times New Roman" w:hAnsi="Times New Roman" w:cs="Times New Roman"/>
        </w:rPr>
        <w:t xml:space="preserve">Implementation of the application is done so in modules to allow </w:t>
      </w:r>
      <w:r w:rsidR="00FC79E1" w:rsidRPr="27FD3056">
        <w:rPr>
          <w:rFonts w:ascii="Times New Roman" w:eastAsia="Times New Roman" w:hAnsi="Times New Roman" w:cs="Times New Roman"/>
        </w:rPr>
        <w:t xml:space="preserve">reusing of these modules in </w:t>
      </w:r>
      <w:r w:rsidR="005E684D" w:rsidRPr="27FD3056">
        <w:rPr>
          <w:rFonts w:ascii="Times New Roman" w:eastAsia="Times New Roman" w:hAnsi="Times New Roman" w:cs="Times New Roman"/>
        </w:rPr>
        <w:t>other application implementations.</w:t>
      </w:r>
    </w:p>
    <w:p w14:paraId="452671F6" w14:textId="77777777" w:rsidR="00744815" w:rsidRPr="00FD1C82" w:rsidRDefault="00744815">
      <w:pPr>
        <w:rPr>
          <w:rFonts w:ascii="Times New Roman" w:eastAsia="Times New Roman" w:hAnsi="Times New Roman" w:cs="Times New Roman"/>
        </w:rPr>
      </w:pPr>
    </w:p>
    <w:p w14:paraId="6EEED450" w14:textId="6E7E03CB" w:rsidR="00744815" w:rsidRPr="00FD1C82" w:rsidRDefault="590FBB3B" w:rsidP="006026D1">
      <w:pPr>
        <w:pStyle w:val="Heading2"/>
        <w:ind w:left="0" w:firstLine="0"/>
        <w:rPr>
          <w:rFonts w:ascii="Times New Roman" w:eastAsia="Times New Roman" w:hAnsi="Times New Roman" w:cs="Times New Roman"/>
          <w:sz w:val="24"/>
          <w:szCs w:val="24"/>
        </w:rPr>
      </w:pPr>
      <w:bookmarkStart w:id="151" w:name="_Toc118640803"/>
      <w:bookmarkStart w:id="152" w:name="_Toc118838268"/>
      <w:bookmarkStart w:id="153" w:name="_Toc1930839567"/>
      <w:bookmarkStart w:id="154" w:name="_Toc150074552"/>
      <w:r w:rsidRPr="27FD3056">
        <w:rPr>
          <w:rFonts w:ascii="Times New Roman" w:eastAsia="Times New Roman" w:hAnsi="Times New Roman" w:cs="Times New Roman"/>
          <w:sz w:val="24"/>
          <w:szCs w:val="24"/>
        </w:rPr>
        <w:t>5.</w:t>
      </w:r>
      <w:r w:rsidR="00036942"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 xml:space="preserve">.4 </w:t>
      </w:r>
      <w:r w:rsidR="65AD99BB" w:rsidRPr="27FD3056">
        <w:rPr>
          <w:rFonts w:ascii="Times New Roman" w:eastAsia="Times New Roman" w:hAnsi="Times New Roman" w:cs="Times New Roman"/>
          <w:sz w:val="24"/>
          <w:szCs w:val="24"/>
        </w:rPr>
        <w:t>Portability</w:t>
      </w:r>
      <w:bookmarkEnd w:id="151"/>
      <w:bookmarkEnd w:id="152"/>
      <w:bookmarkEnd w:id="153"/>
      <w:bookmarkEnd w:id="154"/>
    </w:p>
    <w:p w14:paraId="5B53FB1F" w14:textId="24211329" w:rsidR="00744815" w:rsidRPr="00FD1C82" w:rsidRDefault="000E7704" w:rsidP="008C5D61">
      <w:pPr>
        <w:numPr>
          <w:ilvl w:val="0"/>
          <w:numId w:val="40"/>
        </w:numPr>
        <w:rPr>
          <w:rFonts w:ascii="Times New Roman" w:eastAsia="Times New Roman" w:hAnsi="Times New Roman" w:cs="Times New Roman"/>
        </w:rPr>
      </w:pPr>
      <w:r w:rsidRPr="27FD3056">
        <w:rPr>
          <w:rFonts w:ascii="Times New Roman" w:eastAsia="Times New Roman" w:hAnsi="Times New Roman" w:cs="Times New Roman"/>
        </w:rPr>
        <w:t>Mobile Application must be able to work on various sizes</w:t>
      </w:r>
      <w:r w:rsidR="009B6FA0" w:rsidRPr="27FD3056">
        <w:rPr>
          <w:rFonts w:ascii="Times New Roman" w:eastAsia="Times New Roman" w:hAnsi="Times New Roman" w:cs="Times New Roman"/>
        </w:rPr>
        <w:t xml:space="preserve"> and resolutions</w:t>
      </w:r>
      <w:r w:rsidRPr="27FD3056">
        <w:rPr>
          <w:rFonts w:ascii="Times New Roman" w:eastAsia="Times New Roman" w:hAnsi="Times New Roman" w:cs="Times New Roman"/>
        </w:rPr>
        <w:t xml:space="preserve"> of the mobile phone screen</w:t>
      </w:r>
      <w:r w:rsidR="009B6FA0" w:rsidRPr="27FD3056">
        <w:rPr>
          <w:rFonts w:ascii="Times New Roman" w:eastAsia="Times New Roman" w:hAnsi="Times New Roman" w:cs="Times New Roman"/>
        </w:rPr>
        <w:t>.</w:t>
      </w:r>
    </w:p>
    <w:p w14:paraId="02E9B41B" w14:textId="77777777" w:rsidR="00744815" w:rsidRPr="00FD1C82" w:rsidRDefault="00744815">
      <w:pPr>
        <w:rPr>
          <w:rFonts w:ascii="Times New Roman" w:eastAsia="Times New Roman" w:hAnsi="Times New Roman" w:cs="Times New Roman"/>
        </w:rPr>
      </w:pPr>
    </w:p>
    <w:p w14:paraId="5AAF1B31" w14:textId="6B3ABE73" w:rsidR="00744815" w:rsidRPr="00FD1C82" w:rsidRDefault="62ABEA4C" w:rsidP="006026D1">
      <w:pPr>
        <w:pStyle w:val="Heading2"/>
        <w:ind w:left="-360" w:firstLine="360"/>
        <w:rPr>
          <w:rFonts w:ascii="Times New Roman" w:eastAsia="Times New Roman" w:hAnsi="Times New Roman" w:cs="Times New Roman"/>
          <w:sz w:val="24"/>
          <w:szCs w:val="24"/>
        </w:rPr>
      </w:pPr>
      <w:bookmarkStart w:id="155" w:name="_Toc118640804"/>
      <w:bookmarkStart w:id="156" w:name="_Toc118838269"/>
      <w:bookmarkStart w:id="157" w:name="_Toc1488461704"/>
      <w:bookmarkStart w:id="158" w:name="_Toc851576646"/>
      <w:r w:rsidRPr="27FD3056">
        <w:rPr>
          <w:rFonts w:ascii="Times New Roman" w:eastAsia="Times New Roman" w:hAnsi="Times New Roman" w:cs="Times New Roman"/>
          <w:sz w:val="24"/>
          <w:szCs w:val="24"/>
        </w:rPr>
        <w:t>5.</w:t>
      </w:r>
      <w:r w:rsidR="00036942"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 xml:space="preserve">.5 </w:t>
      </w:r>
      <w:r w:rsidR="65AD99BB" w:rsidRPr="27FD3056">
        <w:rPr>
          <w:rFonts w:ascii="Times New Roman" w:eastAsia="Times New Roman" w:hAnsi="Times New Roman" w:cs="Times New Roman"/>
          <w:sz w:val="24"/>
          <w:szCs w:val="24"/>
        </w:rPr>
        <w:t>Supportability</w:t>
      </w:r>
      <w:bookmarkEnd w:id="155"/>
      <w:bookmarkEnd w:id="156"/>
      <w:bookmarkEnd w:id="157"/>
      <w:bookmarkEnd w:id="158"/>
    </w:p>
    <w:p w14:paraId="0AB3072A" w14:textId="7A084CE4" w:rsidR="00744815" w:rsidRPr="00FD1C82" w:rsidRDefault="000E7704" w:rsidP="008C5D61">
      <w:pPr>
        <w:numPr>
          <w:ilvl w:val="0"/>
          <w:numId w:val="31"/>
        </w:numPr>
        <w:rPr>
          <w:rFonts w:ascii="Times New Roman" w:eastAsia="Times New Roman" w:hAnsi="Times New Roman" w:cs="Times New Roman"/>
        </w:rPr>
      </w:pPr>
      <w:r w:rsidRPr="27FD3056">
        <w:rPr>
          <w:rFonts w:ascii="Times New Roman" w:eastAsia="Times New Roman" w:hAnsi="Times New Roman" w:cs="Times New Roman"/>
        </w:rPr>
        <w:t>The database shall store at most 1000 user</w:t>
      </w:r>
      <w:r w:rsidR="00B25057" w:rsidRPr="27FD3056">
        <w:rPr>
          <w:rFonts w:ascii="Times New Roman" w:eastAsia="Times New Roman" w:hAnsi="Times New Roman" w:cs="Times New Roman"/>
        </w:rPr>
        <w:t xml:space="preserve"> records.</w:t>
      </w:r>
    </w:p>
    <w:p w14:paraId="11269101" w14:textId="24211329" w:rsidR="00744815" w:rsidRPr="00FD1C82" w:rsidRDefault="000E7704" w:rsidP="008C5D61">
      <w:pPr>
        <w:numPr>
          <w:ilvl w:val="0"/>
          <w:numId w:val="31"/>
        </w:numPr>
        <w:rPr>
          <w:rFonts w:ascii="Times New Roman" w:eastAsia="Times New Roman" w:hAnsi="Times New Roman" w:cs="Times New Roman"/>
        </w:rPr>
      </w:pPr>
      <w:r w:rsidRPr="27FD3056">
        <w:rPr>
          <w:rFonts w:ascii="Times New Roman" w:eastAsia="Times New Roman" w:hAnsi="Times New Roman" w:cs="Times New Roman"/>
        </w:rPr>
        <w:t>Application will be able to support at most 500 users using the application at the same time</w:t>
      </w:r>
      <w:r w:rsidR="00BD491A" w:rsidRPr="27FD3056">
        <w:rPr>
          <w:rFonts w:ascii="Times New Roman" w:eastAsia="Times New Roman" w:hAnsi="Times New Roman" w:cs="Times New Roman"/>
        </w:rPr>
        <w:t>.</w:t>
      </w:r>
    </w:p>
    <w:p w14:paraId="78B89CE0" w14:textId="5D97514E" w:rsidR="00744815" w:rsidRPr="00FD1C82" w:rsidRDefault="000E7704" w:rsidP="008C5D61">
      <w:pPr>
        <w:numPr>
          <w:ilvl w:val="0"/>
          <w:numId w:val="31"/>
        </w:numPr>
        <w:spacing w:after="240"/>
        <w:rPr>
          <w:rFonts w:ascii="Times New Roman" w:eastAsia="Times New Roman" w:hAnsi="Times New Roman" w:cs="Times New Roman"/>
        </w:rPr>
      </w:pPr>
      <w:r w:rsidRPr="27FD3056">
        <w:rPr>
          <w:rFonts w:ascii="Times New Roman" w:eastAsia="Times New Roman" w:hAnsi="Times New Roman" w:cs="Times New Roman"/>
        </w:rPr>
        <w:lastRenderedPageBreak/>
        <w:t>The system will be able to do update if there are new modules added / old modules removed each year</w:t>
      </w:r>
    </w:p>
    <w:p w14:paraId="5D672FF0" w14:textId="7742A8DE" w:rsidR="00744815" w:rsidRPr="00FD1C82" w:rsidRDefault="14318A36" w:rsidP="006026D1">
      <w:pPr>
        <w:pStyle w:val="Heading2"/>
        <w:ind w:left="0" w:firstLine="0"/>
        <w:rPr>
          <w:rFonts w:ascii="Times New Roman" w:eastAsia="Times New Roman" w:hAnsi="Times New Roman" w:cs="Times New Roman"/>
          <w:sz w:val="24"/>
          <w:szCs w:val="24"/>
        </w:rPr>
      </w:pPr>
      <w:bookmarkStart w:id="159" w:name="_Toc118640805"/>
      <w:bookmarkStart w:id="160" w:name="_Toc118838270"/>
      <w:bookmarkStart w:id="161" w:name="_Toc1581273471"/>
      <w:bookmarkStart w:id="162" w:name="_Toc114758086"/>
      <w:r w:rsidRPr="27FD3056">
        <w:rPr>
          <w:rFonts w:ascii="Times New Roman" w:eastAsia="Times New Roman" w:hAnsi="Times New Roman" w:cs="Times New Roman"/>
          <w:sz w:val="24"/>
          <w:szCs w:val="24"/>
        </w:rPr>
        <w:t>5.</w:t>
      </w:r>
      <w:r w:rsidR="00BD6D21" w:rsidRPr="27FD3056">
        <w:rPr>
          <w:rFonts w:ascii="Times New Roman" w:eastAsia="Times New Roman" w:hAnsi="Times New Roman" w:cs="Times New Roman"/>
          <w:sz w:val="24"/>
          <w:szCs w:val="24"/>
        </w:rPr>
        <w:t>4</w:t>
      </w:r>
      <w:r w:rsidRPr="27FD3056">
        <w:rPr>
          <w:rFonts w:ascii="Times New Roman" w:eastAsia="Times New Roman" w:hAnsi="Times New Roman" w:cs="Times New Roman"/>
          <w:sz w:val="24"/>
          <w:szCs w:val="24"/>
        </w:rPr>
        <w:t xml:space="preserve">.6 </w:t>
      </w:r>
      <w:r w:rsidR="65AD99BB" w:rsidRPr="27FD3056">
        <w:rPr>
          <w:rFonts w:ascii="Times New Roman" w:eastAsia="Times New Roman" w:hAnsi="Times New Roman" w:cs="Times New Roman"/>
          <w:sz w:val="24"/>
          <w:szCs w:val="24"/>
        </w:rPr>
        <w:t>Usability</w:t>
      </w:r>
      <w:bookmarkEnd w:id="159"/>
      <w:bookmarkEnd w:id="160"/>
      <w:bookmarkEnd w:id="161"/>
      <w:bookmarkEnd w:id="162"/>
    </w:p>
    <w:p w14:paraId="5AA7000C" w14:textId="77777777" w:rsidR="00744815" w:rsidRPr="00FD1C82" w:rsidRDefault="000E7704" w:rsidP="008C5D61">
      <w:pPr>
        <w:numPr>
          <w:ilvl w:val="0"/>
          <w:numId w:val="9"/>
        </w:numPr>
        <w:rPr>
          <w:rFonts w:ascii="Times New Roman" w:eastAsia="Times New Roman" w:hAnsi="Times New Roman" w:cs="Times New Roman"/>
        </w:rPr>
      </w:pPr>
      <w:r w:rsidRPr="27FD3056">
        <w:rPr>
          <w:rFonts w:ascii="Times New Roman" w:eastAsia="Times New Roman" w:hAnsi="Times New Roman" w:cs="Times New Roman"/>
        </w:rPr>
        <w:t>Action Buttons are obvious and are easy to spot on the page.</w:t>
      </w:r>
    </w:p>
    <w:p w14:paraId="53B9C1D9" w14:textId="77777777" w:rsidR="00744815" w:rsidRPr="00FD1C82" w:rsidRDefault="000E7704" w:rsidP="008C5D61">
      <w:pPr>
        <w:numPr>
          <w:ilvl w:val="0"/>
          <w:numId w:val="9"/>
        </w:numPr>
        <w:rPr>
          <w:rFonts w:ascii="Times New Roman" w:eastAsia="Times New Roman" w:hAnsi="Times New Roman" w:cs="Times New Roman"/>
        </w:rPr>
      </w:pPr>
      <w:r w:rsidRPr="27FD3056">
        <w:rPr>
          <w:rFonts w:ascii="Times New Roman" w:eastAsia="Times New Roman" w:hAnsi="Times New Roman" w:cs="Times New Roman"/>
        </w:rPr>
        <w:t>Mobile application will prompt the user for the correct / valid input whenever possible to ease the user navigation process.</w:t>
      </w:r>
    </w:p>
    <w:p w14:paraId="184E747B" w14:textId="77777777" w:rsidR="00744815" w:rsidRPr="00FD1C82" w:rsidRDefault="000E7704" w:rsidP="008C5D61">
      <w:pPr>
        <w:numPr>
          <w:ilvl w:val="0"/>
          <w:numId w:val="9"/>
        </w:numPr>
        <w:rPr>
          <w:rFonts w:ascii="Times New Roman" w:eastAsia="Times New Roman" w:hAnsi="Times New Roman" w:cs="Times New Roman"/>
        </w:rPr>
      </w:pPr>
      <w:r w:rsidRPr="27FD3056">
        <w:rPr>
          <w:rFonts w:ascii="Times New Roman" w:eastAsia="Times New Roman" w:hAnsi="Times New Roman" w:cs="Times New Roman"/>
        </w:rPr>
        <w:t>Mobile should be easy enough for new / sporadic users to navigate around within a short period of time.</w:t>
      </w:r>
    </w:p>
    <w:p w14:paraId="14D75393" w14:textId="77777777" w:rsidR="00744815" w:rsidRPr="00FD1C82" w:rsidRDefault="00744815">
      <w:pPr>
        <w:rPr>
          <w:rFonts w:ascii="Times New Roman" w:eastAsia="Times New Roman" w:hAnsi="Times New Roman" w:cs="Times New Roman"/>
        </w:rPr>
      </w:pPr>
    </w:p>
    <w:p w14:paraId="23ADED6B" w14:textId="14670122" w:rsidR="00744815" w:rsidRPr="00FD1C82" w:rsidRDefault="250DE20A" w:rsidP="007012A3">
      <w:pPr>
        <w:pStyle w:val="Heading2"/>
        <w:ind w:left="-142" w:firstLine="0"/>
        <w:rPr>
          <w:rFonts w:ascii="Times New Roman" w:eastAsia="Times New Roman" w:hAnsi="Times New Roman" w:cs="Times New Roman"/>
        </w:rPr>
      </w:pPr>
      <w:bookmarkStart w:id="163" w:name="_Toc118640806"/>
      <w:bookmarkStart w:id="164" w:name="_Toc118838271"/>
      <w:bookmarkStart w:id="165" w:name="_Toc915091566"/>
      <w:bookmarkStart w:id="166" w:name="_Toc2081268714"/>
      <w:r w:rsidRPr="27FD3056">
        <w:rPr>
          <w:rFonts w:ascii="Times New Roman" w:eastAsia="Times New Roman" w:hAnsi="Times New Roman" w:cs="Times New Roman"/>
        </w:rPr>
        <w:t>5.</w:t>
      </w:r>
      <w:r w:rsidR="007012A3" w:rsidRPr="27FD3056">
        <w:rPr>
          <w:rFonts w:ascii="Times New Roman" w:eastAsia="Times New Roman" w:hAnsi="Times New Roman" w:cs="Times New Roman" w:hint="eastAsia"/>
        </w:rPr>
        <w:t>5</w:t>
      </w:r>
      <w:r w:rsidRPr="27FD3056">
        <w:rPr>
          <w:rFonts w:ascii="Times New Roman" w:eastAsia="Times New Roman" w:hAnsi="Times New Roman" w:cs="Times New Roman"/>
        </w:rPr>
        <w:t xml:space="preserve"> </w:t>
      </w:r>
      <w:r w:rsidR="65AD99BB" w:rsidRPr="27FD3056">
        <w:rPr>
          <w:rFonts w:ascii="Times New Roman" w:eastAsia="Times New Roman" w:hAnsi="Times New Roman" w:cs="Times New Roman"/>
        </w:rPr>
        <w:t>Business Rules</w:t>
      </w:r>
      <w:bookmarkEnd w:id="163"/>
      <w:bookmarkEnd w:id="164"/>
      <w:bookmarkEnd w:id="165"/>
      <w:bookmarkEnd w:id="166"/>
    </w:p>
    <w:p w14:paraId="6279F27E" w14:textId="77777777" w:rsidR="00744815" w:rsidRPr="00FD1C82" w:rsidRDefault="000E7704" w:rsidP="008C5D61">
      <w:pPr>
        <w:numPr>
          <w:ilvl w:val="0"/>
          <w:numId w:val="13"/>
        </w:numPr>
        <w:rPr>
          <w:rFonts w:ascii="Times New Roman" w:eastAsia="Times New Roman" w:hAnsi="Times New Roman" w:cs="Times New Roman"/>
        </w:rPr>
      </w:pPr>
      <w:r w:rsidRPr="27FD3056">
        <w:rPr>
          <w:rFonts w:ascii="Times New Roman" w:eastAsia="Times New Roman" w:hAnsi="Times New Roman" w:cs="Times New Roman"/>
        </w:rPr>
        <w:t>Only registered users will be able to post threads/comments in the mobile applications.</w:t>
      </w:r>
    </w:p>
    <w:p w14:paraId="7B58B6B1" w14:textId="77777777" w:rsidR="00744815" w:rsidRPr="00FD1C82" w:rsidRDefault="000E7704" w:rsidP="008C5D61">
      <w:pPr>
        <w:numPr>
          <w:ilvl w:val="0"/>
          <w:numId w:val="13"/>
        </w:numPr>
        <w:rPr>
          <w:rFonts w:ascii="Times New Roman" w:eastAsia="Times New Roman" w:hAnsi="Times New Roman" w:cs="Times New Roman"/>
        </w:rPr>
      </w:pPr>
      <w:r w:rsidRPr="27FD3056">
        <w:rPr>
          <w:rFonts w:ascii="Times New Roman" w:eastAsia="Times New Roman" w:hAnsi="Times New Roman" w:cs="Times New Roman"/>
        </w:rPr>
        <w:t>Only admin users can manually edit the database and do any kind of modifications to the data stored in the database.</w:t>
      </w:r>
    </w:p>
    <w:p w14:paraId="1565AC39" w14:textId="24211329" w:rsidR="00744815" w:rsidRPr="00FD1C82" w:rsidRDefault="00744815">
      <w:pPr>
        <w:rPr>
          <w:rFonts w:ascii="Times New Roman" w:eastAsia="Times New Roman" w:hAnsi="Times New Roman" w:cs="Times New Roman"/>
        </w:rPr>
      </w:pPr>
    </w:p>
    <w:p w14:paraId="4CAF4DA3" w14:textId="72AD1D16" w:rsidR="00744815" w:rsidRPr="00FD1C82" w:rsidRDefault="3EF33811" w:rsidP="007012A3">
      <w:pPr>
        <w:pStyle w:val="Heading2"/>
        <w:ind w:left="-142" w:firstLine="0"/>
        <w:rPr>
          <w:rFonts w:ascii="Times New Roman" w:eastAsia="Times New Roman" w:hAnsi="Times New Roman" w:cs="Times New Roman"/>
        </w:rPr>
      </w:pPr>
      <w:bookmarkStart w:id="167" w:name="_Toc118640807"/>
      <w:bookmarkStart w:id="168" w:name="_Toc118838272"/>
      <w:bookmarkStart w:id="169" w:name="_Toc754938071"/>
      <w:bookmarkStart w:id="170" w:name="_Toc1417813385"/>
      <w:r w:rsidRPr="27FD3056">
        <w:rPr>
          <w:rFonts w:ascii="Times New Roman" w:eastAsia="Times New Roman" w:hAnsi="Times New Roman" w:cs="Times New Roman"/>
        </w:rPr>
        <w:t>5.</w:t>
      </w:r>
      <w:r w:rsidR="007012A3" w:rsidRPr="27FD3056">
        <w:rPr>
          <w:rFonts w:ascii="Times New Roman" w:eastAsia="Times New Roman" w:hAnsi="Times New Roman" w:cs="Times New Roman" w:hint="eastAsia"/>
        </w:rPr>
        <w:t>6</w:t>
      </w:r>
      <w:r w:rsidRPr="27FD3056">
        <w:rPr>
          <w:rFonts w:ascii="Times New Roman" w:eastAsia="Times New Roman" w:hAnsi="Times New Roman" w:cs="Times New Roman"/>
        </w:rPr>
        <w:t xml:space="preserve"> </w:t>
      </w:r>
      <w:r w:rsidR="65AD99BB" w:rsidRPr="27FD3056">
        <w:rPr>
          <w:rFonts w:ascii="Times New Roman" w:eastAsia="Times New Roman" w:hAnsi="Times New Roman" w:cs="Times New Roman"/>
        </w:rPr>
        <w:t>Data Dictionary</w:t>
      </w:r>
      <w:bookmarkEnd w:id="167"/>
      <w:bookmarkEnd w:id="168"/>
      <w:bookmarkEnd w:id="169"/>
      <w:bookmarkEnd w:id="170"/>
    </w:p>
    <w:p w14:paraId="4C712E98" w14:textId="24211329" w:rsidR="006026D1" w:rsidRPr="00FD1C82" w:rsidRDefault="006026D1" w:rsidP="006026D1">
      <w:pPr>
        <w:rPr>
          <w:rFonts w:ascii="Times New Roman" w:eastAsia="Times New Roman" w:hAnsi="Times New Roman" w:cs="Times New Roman"/>
        </w:rPr>
      </w:pP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744815" w14:paraId="6CE56A76" w14:textId="77777777" w:rsidTr="49A43878">
        <w:tc>
          <w:tcPr>
            <w:tcW w:w="4680" w:type="dxa"/>
            <w:shd w:val="clear" w:color="auto" w:fill="auto"/>
            <w:tcMar>
              <w:top w:w="100" w:type="dxa"/>
              <w:left w:w="100" w:type="dxa"/>
              <w:bottom w:w="100" w:type="dxa"/>
              <w:right w:w="100" w:type="dxa"/>
            </w:tcMar>
          </w:tcPr>
          <w:p w14:paraId="7C4252EF"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b/>
              </w:rPr>
            </w:pPr>
            <w:r w:rsidRPr="27FD3056">
              <w:rPr>
                <w:rFonts w:ascii="Times New Roman" w:eastAsia="Times New Roman" w:hAnsi="Times New Roman" w:cs="Times New Roman"/>
                <w:b/>
              </w:rPr>
              <w:t>Term</w:t>
            </w:r>
          </w:p>
        </w:tc>
        <w:tc>
          <w:tcPr>
            <w:tcW w:w="4680" w:type="dxa"/>
            <w:shd w:val="clear" w:color="auto" w:fill="auto"/>
            <w:tcMar>
              <w:top w:w="100" w:type="dxa"/>
              <w:left w:w="100" w:type="dxa"/>
              <w:bottom w:w="100" w:type="dxa"/>
              <w:right w:w="100" w:type="dxa"/>
            </w:tcMar>
          </w:tcPr>
          <w:p w14:paraId="17748A2C"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b/>
              </w:rPr>
            </w:pPr>
            <w:r w:rsidRPr="27FD3056">
              <w:rPr>
                <w:rFonts w:ascii="Times New Roman" w:eastAsia="Times New Roman" w:hAnsi="Times New Roman" w:cs="Times New Roman"/>
                <w:b/>
              </w:rPr>
              <w:t>Description</w:t>
            </w:r>
          </w:p>
        </w:tc>
      </w:tr>
      <w:tr w:rsidR="00744815" w14:paraId="7087C688" w14:textId="77777777" w:rsidTr="49A43878">
        <w:tc>
          <w:tcPr>
            <w:tcW w:w="4680" w:type="dxa"/>
            <w:shd w:val="clear" w:color="auto" w:fill="auto"/>
            <w:tcMar>
              <w:top w:w="100" w:type="dxa"/>
              <w:left w:w="100" w:type="dxa"/>
              <w:bottom w:w="100" w:type="dxa"/>
              <w:right w:w="100" w:type="dxa"/>
            </w:tcMar>
          </w:tcPr>
          <w:p w14:paraId="38321EB6"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User</w:t>
            </w:r>
          </w:p>
        </w:tc>
        <w:tc>
          <w:tcPr>
            <w:tcW w:w="4680" w:type="dxa"/>
            <w:shd w:val="clear" w:color="auto" w:fill="auto"/>
            <w:tcMar>
              <w:top w:w="100" w:type="dxa"/>
              <w:left w:w="100" w:type="dxa"/>
              <w:bottom w:w="100" w:type="dxa"/>
              <w:right w:w="100" w:type="dxa"/>
            </w:tcMar>
          </w:tcPr>
          <w:p w14:paraId="75D1110B"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Any person registered on the application who wants to use the services</w:t>
            </w:r>
          </w:p>
        </w:tc>
      </w:tr>
      <w:tr w:rsidR="00744815" w14:paraId="4C0BF4FB" w14:textId="77777777" w:rsidTr="49A43878">
        <w:tc>
          <w:tcPr>
            <w:tcW w:w="4680" w:type="dxa"/>
            <w:shd w:val="clear" w:color="auto" w:fill="auto"/>
            <w:tcMar>
              <w:top w:w="100" w:type="dxa"/>
              <w:left w:w="100" w:type="dxa"/>
              <w:bottom w:w="100" w:type="dxa"/>
              <w:right w:w="100" w:type="dxa"/>
            </w:tcMar>
          </w:tcPr>
          <w:p w14:paraId="23D85335"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Email</w:t>
            </w:r>
          </w:p>
        </w:tc>
        <w:tc>
          <w:tcPr>
            <w:tcW w:w="4680" w:type="dxa"/>
            <w:shd w:val="clear" w:color="auto" w:fill="auto"/>
            <w:tcMar>
              <w:top w:w="100" w:type="dxa"/>
              <w:left w:w="100" w:type="dxa"/>
              <w:bottom w:w="100" w:type="dxa"/>
              <w:right w:w="100" w:type="dxa"/>
            </w:tcMar>
          </w:tcPr>
          <w:p w14:paraId="3CFCDF36"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Email used for registration and password reset</w:t>
            </w:r>
          </w:p>
        </w:tc>
      </w:tr>
      <w:tr w:rsidR="00744815" w14:paraId="38E99B4F" w14:textId="77777777" w:rsidTr="49A43878">
        <w:tc>
          <w:tcPr>
            <w:tcW w:w="4680" w:type="dxa"/>
            <w:shd w:val="clear" w:color="auto" w:fill="auto"/>
            <w:tcMar>
              <w:top w:w="100" w:type="dxa"/>
              <w:left w:w="100" w:type="dxa"/>
              <w:bottom w:w="100" w:type="dxa"/>
              <w:right w:w="100" w:type="dxa"/>
            </w:tcMar>
          </w:tcPr>
          <w:p w14:paraId="01C21D46"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Username</w:t>
            </w:r>
          </w:p>
        </w:tc>
        <w:tc>
          <w:tcPr>
            <w:tcW w:w="4680" w:type="dxa"/>
            <w:shd w:val="clear" w:color="auto" w:fill="auto"/>
            <w:tcMar>
              <w:top w:w="100" w:type="dxa"/>
              <w:left w:w="100" w:type="dxa"/>
              <w:bottom w:w="100" w:type="dxa"/>
              <w:right w:w="100" w:type="dxa"/>
            </w:tcMar>
          </w:tcPr>
          <w:p w14:paraId="0EE9C2FA"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Unique name for each user</w:t>
            </w:r>
          </w:p>
        </w:tc>
      </w:tr>
      <w:tr w:rsidR="00744815" w14:paraId="28683530" w14:textId="77777777" w:rsidTr="49A43878">
        <w:tc>
          <w:tcPr>
            <w:tcW w:w="4680" w:type="dxa"/>
            <w:shd w:val="clear" w:color="auto" w:fill="auto"/>
            <w:tcMar>
              <w:top w:w="100" w:type="dxa"/>
              <w:left w:w="100" w:type="dxa"/>
              <w:bottom w:w="100" w:type="dxa"/>
              <w:right w:w="100" w:type="dxa"/>
            </w:tcMar>
          </w:tcPr>
          <w:p w14:paraId="74F7EFCD"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 xml:space="preserve">Password </w:t>
            </w:r>
          </w:p>
        </w:tc>
        <w:tc>
          <w:tcPr>
            <w:tcW w:w="4680" w:type="dxa"/>
            <w:shd w:val="clear" w:color="auto" w:fill="auto"/>
            <w:tcMar>
              <w:top w:w="100" w:type="dxa"/>
              <w:left w:w="100" w:type="dxa"/>
              <w:bottom w:w="100" w:type="dxa"/>
              <w:right w:w="100" w:type="dxa"/>
            </w:tcMar>
          </w:tcPr>
          <w:p w14:paraId="66B77DF6"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Unique string of characters that allows access to the application</w:t>
            </w:r>
          </w:p>
        </w:tc>
      </w:tr>
      <w:tr w:rsidR="00744815" w14:paraId="1C85FD6A" w14:textId="77777777" w:rsidTr="49A43878">
        <w:tc>
          <w:tcPr>
            <w:tcW w:w="4680" w:type="dxa"/>
            <w:shd w:val="clear" w:color="auto" w:fill="auto"/>
            <w:tcMar>
              <w:top w:w="100" w:type="dxa"/>
              <w:left w:w="100" w:type="dxa"/>
              <w:bottom w:w="100" w:type="dxa"/>
              <w:right w:w="100" w:type="dxa"/>
            </w:tcMar>
          </w:tcPr>
          <w:p w14:paraId="40CD3EB7"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Mobile Number</w:t>
            </w:r>
          </w:p>
        </w:tc>
        <w:tc>
          <w:tcPr>
            <w:tcW w:w="4680" w:type="dxa"/>
            <w:shd w:val="clear" w:color="auto" w:fill="auto"/>
            <w:tcMar>
              <w:top w:w="100" w:type="dxa"/>
              <w:left w:w="100" w:type="dxa"/>
              <w:bottom w:w="100" w:type="dxa"/>
              <w:right w:w="100" w:type="dxa"/>
            </w:tcMar>
          </w:tcPr>
          <w:p w14:paraId="1CEBC8E0"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Phone Number of User</w:t>
            </w:r>
          </w:p>
        </w:tc>
      </w:tr>
      <w:tr w:rsidR="00744815" w14:paraId="4E6468AB" w14:textId="77777777" w:rsidTr="49A43878">
        <w:tc>
          <w:tcPr>
            <w:tcW w:w="4680" w:type="dxa"/>
            <w:shd w:val="clear" w:color="auto" w:fill="auto"/>
            <w:tcMar>
              <w:top w:w="100" w:type="dxa"/>
              <w:left w:w="100" w:type="dxa"/>
              <w:bottom w:w="100" w:type="dxa"/>
              <w:right w:w="100" w:type="dxa"/>
            </w:tcMar>
          </w:tcPr>
          <w:p w14:paraId="5B577C49"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Birthdate</w:t>
            </w:r>
          </w:p>
        </w:tc>
        <w:tc>
          <w:tcPr>
            <w:tcW w:w="4680" w:type="dxa"/>
            <w:shd w:val="clear" w:color="auto" w:fill="auto"/>
            <w:tcMar>
              <w:top w:w="100" w:type="dxa"/>
              <w:left w:w="100" w:type="dxa"/>
              <w:bottom w:w="100" w:type="dxa"/>
              <w:right w:w="100" w:type="dxa"/>
            </w:tcMar>
          </w:tcPr>
          <w:p w14:paraId="4647DFE0" w14:textId="77777777" w:rsidR="00744815" w:rsidRPr="00FD1C82" w:rsidRDefault="000E7704">
            <w:pPr>
              <w:widowControl w:val="0"/>
              <w:pBdr>
                <w:top w:val="nil"/>
                <w:left w:val="nil"/>
                <w:bottom w:val="nil"/>
                <w:right w:val="nil"/>
                <w:between w:val="nil"/>
              </w:pBdr>
              <w:rPr>
                <w:rFonts w:ascii="Times New Roman" w:eastAsia="Times New Roman" w:hAnsi="Times New Roman" w:cs="Times New Roman"/>
              </w:rPr>
            </w:pPr>
            <w:r w:rsidRPr="27FD3056">
              <w:rPr>
                <w:rFonts w:ascii="Times New Roman" w:eastAsia="Times New Roman" w:hAnsi="Times New Roman" w:cs="Times New Roman"/>
              </w:rPr>
              <w:t>Birthdate of User</w:t>
            </w:r>
          </w:p>
        </w:tc>
      </w:tr>
      <w:tr w:rsidR="49A43878" w:rsidRPr="00FD1C82" w14:paraId="4C95AA7B" w14:textId="77777777" w:rsidTr="7A1111A2">
        <w:trPr>
          <w:trHeight w:val="1020"/>
        </w:trPr>
        <w:tc>
          <w:tcPr>
            <w:tcW w:w="4680" w:type="dxa"/>
            <w:shd w:val="clear" w:color="auto" w:fill="auto"/>
            <w:tcMar>
              <w:top w:w="100" w:type="dxa"/>
              <w:left w:w="100" w:type="dxa"/>
              <w:bottom w:w="100" w:type="dxa"/>
              <w:right w:w="100" w:type="dxa"/>
            </w:tcMar>
          </w:tcPr>
          <w:p w14:paraId="5C72D6DD" w14:textId="613759A0" w:rsidR="0B13707C" w:rsidRPr="00FD1C82" w:rsidRDefault="0B13707C" w:rsidP="7A1111A2">
            <w:pPr>
              <w:spacing w:line="259" w:lineRule="auto"/>
              <w:rPr>
                <w:rFonts w:ascii="Times New Roman" w:eastAsia="Times New Roman" w:hAnsi="Times New Roman" w:cs="Times New Roman"/>
              </w:rPr>
            </w:pPr>
            <w:r w:rsidRPr="27FD3056">
              <w:rPr>
                <w:rFonts w:ascii="Times New Roman" w:eastAsia="Times New Roman" w:hAnsi="Times New Roman" w:cs="Times New Roman"/>
              </w:rPr>
              <w:t>System</w:t>
            </w:r>
          </w:p>
        </w:tc>
        <w:tc>
          <w:tcPr>
            <w:tcW w:w="4680" w:type="dxa"/>
            <w:shd w:val="clear" w:color="auto" w:fill="auto"/>
            <w:tcMar>
              <w:top w:w="100" w:type="dxa"/>
              <w:left w:w="100" w:type="dxa"/>
              <w:bottom w:w="100" w:type="dxa"/>
              <w:right w:w="100" w:type="dxa"/>
            </w:tcMar>
          </w:tcPr>
          <w:p w14:paraId="20ADDFD9" w14:textId="527BDFAE" w:rsidR="0B13707C" w:rsidRPr="00FD1C82" w:rsidRDefault="0B13707C" w:rsidP="7A1111A2">
            <w:pPr>
              <w:spacing w:line="259" w:lineRule="auto"/>
              <w:rPr>
                <w:rFonts w:ascii="Times New Roman" w:eastAsia="Times New Roman" w:hAnsi="Times New Roman" w:cs="Times New Roman"/>
              </w:rPr>
            </w:pPr>
            <w:r w:rsidRPr="27FD3056">
              <w:rPr>
                <w:rFonts w:ascii="Times New Roman" w:eastAsia="Times New Roman" w:hAnsi="Times New Roman" w:cs="Times New Roman"/>
              </w:rPr>
              <w:t>Database that stores query results</w:t>
            </w:r>
          </w:p>
        </w:tc>
      </w:tr>
      <w:tr w:rsidR="49A43878" w:rsidRPr="00FD1C82" w14:paraId="26C52242" w14:textId="77777777" w:rsidTr="0B13707C">
        <w:tc>
          <w:tcPr>
            <w:tcW w:w="4680" w:type="dxa"/>
            <w:shd w:val="clear" w:color="auto" w:fill="auto"/>
            <w:tcMar>
              <w:top w:w="100" w:type="dxa"/>
              <w:left w:w="100" w:type="dxa"/>
              <w:bottom w:w="100" w:type="dxa"/>
              <w:right w:w="100" w:type="dxa"/>
            </w:tcMar>
          </w:tcPr>
          <w:p w14:paraId="4CD5B729" w14:textId="7BCC65F1" w:rsidR="0B13707C" w:rsidRPr="00FD1C82" w:rsidRDefault="0B13707C" w:rsidP="7A1111A2">
            <w:pPr>
              <w:spacing w:line="259" w:lineRule="auto"/>
              <w:rPr>
                <w:rFonts w:ascii="Times New Roman" w:eastAsia="Times New Roman" w:hAnsi="Times New Roman" w:cs="Times New Roman"/>
              </w:rPr>
            </w:pPr>
            <w:r w:rsidRPr="27FD3056">
              <w:rPr>
                <w:rFonts w:ascii="Times New Roman" w:eastAsia="Times New Roman" w:hAnsi="Times New Roman" w:cs="Times New Roman"/>
              </w:rPr>
              <w:t>Location</w:t>
            </w:r>
          </w:p>
        </w:tc>
        <w:tc>
          <w:tcPr>
            <w:tcW w:w="4680" w:type="dxa"/>
            <w:shd w:val="clear" w:color="auto" w:fill="auto"/>
            <w:tcMar>
              <w:top w:w="100" w:type="dxa"/>
              <w:left w:w="100" w:type="dxa"/>
              <w:bottom w:w="100" w:type="dxa"/>
              <w:right w:w="100" w:type="dxa"/>
            </w:tcMar>
          </w:tcPr>
          <w:p w14:paraId="2C74DFB1" w14:textId="6AE66336" w:rsidR="0B13707C" w:rsidRPr="00FD1C82" w:rsidRDefault="0B13707C" w:rsidP="7A1111A2">
            <w:pPr>
              <w:spacing w:line="259" w:lineRule="auto"/>
              <w:rPr>
                <w:rFonts w:ascii="Times New Roman" w:eastAsia="Times New Roman" w:hAnsi="Times New Roman" w:cs="Times New Roman"/>
              </w:rPr>
            </w:pPr>
            <w:r w:rsidRPr="27FD3056">
              <w:rPr>
                <w:rFonts w:ascii="Times New Roman" w:eastAsia="Times New Roman" w:hAnsi="Times New Roman" w:cs="Times New Roman"/>
              </w:rPr>
              <w:t>Data stored in System about priority locations (Healthy Food / Exercising Areas)</w:t>
            </w:r>
          </w:p>
        </w:tc>
      </w:tr>
      <w:tr w:rsidR="49A43878" w:rsidRPr="00FD1C82" w14:paraId="570AE2CF" w14:textId="77777777" w:rsidTr="0EB74433">
        <w:tc>
          <w:tcPr>
            <w:tcW w:w="4680" w:type="dxa"/>
            <w:shd w:val="clear" w:color="auto" w:fill="auto"/>
            <w:tcMar>
              <w:top w:w="100" w:type="dxa"/>
              <w:left w:w="100" w:type="dxa"/>
              <w:bottom w:w="100" w:type="dxa"/>
              <w:right w:w="100" w:type="dxa"/>
            </w:tcMar>
          </w:tcPr>
          <w:p w14:paraId="0A356F58" w14:textId="1DA9C7B8" w:rsidR="0EB74433" w:rsidRPr="00FD1C82" w:rsidRDefault="0EB74433" w:rsidP="22DE4194">
            <w:pPr>
              <w:spacing w:line="259" w:lineRule="auto"/>
              <w:rPr>
                <w:rFonts w:ascii="Times New Roman" w:eastAsia="Times New Roman" w:hAnsi="Times New Roman" w:cs="Times New Roman"/>
              </w:rPr>
            </w:pPr>
            <w:r w:rsidRPr="27FD3056">
              <w:rPr>
                <w:rFonts w:ascii="Times New Roman" w:eastAsia="Times New Roman" w:hAnsi="Times New Roman" w:cs="Times New Roman"/>
              </w:rPr>
              <w:t>Activity</w:t>
            </w:r>
          </w:p>
        </w:tc>
        <w:tc>
          <w:tcPr>
            <w:tcW w:w="4680" w:type="dxa"/>
            <w:shd w:val="clear" w:color="auto" w:fill="auto"/>
            <w:tcMar>
              <w:top w:w="100" w:type="dxa"/>
              <w:left w:w="100" w:type="dxa"/>
              <w:bottom w:w="100" w:type="dxa"/>
              <w:right w:w="100" w:type="dxa"/>
            </w:tcMar>
          </w:tcPr>
          <w:p w14:paraId="4C7F081C" w14:textId="0250792A" w:rsidR="0EB74433" w:rsidRPr="00FD1C82" w:rsidRDefault="0EB74433" w:rsidP="22DE4194">
            <w:pPr>
              <w:spacing w:line="259" w:lineRule="auto"/>
              <w:rPr>
                <w:rFonts w:ascii="Times New Roman" w:eastAsia="Times New Roman" w:hAnsi="Times New Roman" w:cs="Times New Roman"/>
              </w:rPr>
            </w:pPr>
            <w:r w:rsidRPr="27FD3056">
              <w:rPr>
                <w:rFonts w:ascii="Times New Roman" w:eastAsia="Times New Roman" w:hAnsi="Times New Roman" w:cs="Times New Roman"/>
              </w:rPr>
              <w:t>Types of exercise available at Location</w:t>
            </w:r>
          </w:p>
        </w:tc>
      </w:tr>
      <w:tr w:rsidR="49A43878" w:rsidRPr="00FD1C82" w14:paraId="50D4D37A" w14:textId="77777777" w:rsidTr="0EB74433">
        <w:tc>
          <w:tcPr>
            <w:tcW w:w="4680" w:type="dxa"/>
            <w:shd w:val="clear" w:color="auto" w:fill="auto"/>
            <w:tcMar>
              <w:top w:w="100" w:type="dxa"/>
              <w:left w:w="100" w:type="dxa"/>
              <w:bottom w:w="100" w:type="dxa"/>
              <w:right w:w="100" w:type="dxa"/>
            </w:tcMar>
          </w:tcPr>
          <w:p w14:paraId="19C1258B" w14:textId="1D797A77" w:rsidR="0EB74433" w:rsidRPr="00FD1C82" w:rsidRDefault="0EB74433" w:rsidP="22DE4194">
            <w:pPr>
              <w:spacing w:line="259" w:lineRule="auto"/>
              <w:rPr>
                <w:rFonts w:ascii="Times New Roman" w:eastAsia="Times New Roman" w:hAnsi="Times New Roman" w:cs="Times New Roman"/>
              </w:rPr>
            </w:pPr>
            <w:r w:rsidRPr="27FD3056">
              <w:rPr>
                <w:rFonts w:ascii="Times New Roman" w:eastAsia="Times New Roman" w:hAnsi="Times New Roman" w:cs="Times New Roman"/>
              </w:rPr>
              <w:t>Filters</w:t>
            </w:r>
          </w:p>
        </w:tc>
        <w:tc>
          <w:tcPr>
            <w:tcW w:w="4680" w:type="dxa"/>
            <w:shd w:val="clear" w:color="auto" w:fill="auto"/>
            <w:tcMar>
              <w:top w:w="100" w:type="dxa"/>
              <w:left w:w="100" w:type="dxa"/>
              <w:bottom w:w="100" w:type="dxa"/>
              <w:right w:w="100" w:type="dxa"/>
            </w:tcMar>
          </w:tcPr>
          <w:p w14:paraId="7CFEFD23" w14:textId="3BECAC1D" w:rsidR="0EB74433" w:rsidRPr="00FD1C82" w:rsidRDefault="0EB74433" w:rsidP="22DE4194">
            <w:pPr>
              <w:spacing w:line="259" w:lineRule="auto"/>
              <w:rPr>
                <w:rFonts w:ascii="Times New Roman" w:eastAsia="Times New Roman" w:hAnsi="Times New Roman" w:cs="Times New Roman"/>
              </w:rPr>
            </w:pPr>
            <w:r w:rsidRPr="27FD3056">
              <w:rPr>
                <w:rFonts w:ascii="Times New Roman" w:eastAsia="Times New Roman" w:hAnsi="Times New Roman" w:cs="Times New Roman"/>
              </w:rPr>
              <w:t>Keywords available for a User to edit / manipulate results to User’s preference.</w:t>
            </w:r>
          </w:p>
        </w:tc>
      </w:tr>
      <w:tr w:rsidR="49A43878" w:rsidRPr="00FD1C82" w14:paraId="601F9766" w14:textId="77777777" w:rsidTr="49A43878">
        <w:tc>
          <w:tcPr>
            <w:tcW w:w="4680" w:type="dxa"/>
            <w:shd w:val="clear" w:color="auto" w:fill="auto"/>
            <w:tcMar>
              <w:top w:w="100" w:type="dxa"/>
              <w:left w:w="100" w:type="dxa"/>
              <w:bottom w:w="100" w:type="dxa"/>
              <w:right w:w="100" w:type="dxa"/>
            </w:tcMar>
          </w:tcPr>
          <w:p w14:paraId="76942AEB" w14:textId="53449359" w:rsidR="49A43878" w:rsidRPr="00FD1C82" w:rsidRDefault="76ABA386" w:rsidP="674971B6">
            <w:pPr>
              <w:spacing w:line="259" w:lineRule="auto"/>
              <w:rPr>
                <w:rFonts w:ascii="Times New Roman" w:eastAsia="Times New Roman" w:hAnsi="Times New Roman" w:cs="Times New Roman"/>
              </w:rPr>
            </w:pPr>
            <w:r w:rsidRPr="27FD3056">
              <w:rPr>
                <w:rFonts w:ascii="Times New Roman" w:eastAsia="Times New Roman" w:hAnsi="Times New Roman" w:cs="Times New Roman"/>
              </w:rPr>
              <w:t>Profile</w:t>
            </w:r>
          </w:p>
        </w:tc>
        <w:tc>
          <w:tcPr>
            <w:tcW w:w="4680" w:type="dxa"/>
            <w:shd w:val="clear" w:color="auto" w:fill="auto"/>
            <w:tcMar>
              <w:top w:w="100" w:type="dxa"/>
              <w:left w:w="100" w:type="dxa"/>
              <w:bottom w:w="100" w:type="dxa"/>
              <w:right w:w="100" w:type="dxa"/>
            </w:tcMar>
          </w:tcPr>
          <w:p w14:paraId="1744C7A3" w14:textId="7E8F76DE" w:rsidR="49A43878" w:rsidRPr="00FD1C82" w:rsidRDefault="667AEA58" w:rsidP="49A43878">
            <w:pPr>
              <w:rPr>
                <w:rFonts w:ascii="Times New Roman" w:eastAsia="Times New Roman" w:hAnsi="Times New Roman" w:cs="Times New Roman"/>
              </w:rPr>
            </w:pPr>
            <w:r w:rsidRPr="27FD3056">
              <w:rPr>
                <w:rFonts w:ascii="Times New Roman" w:eastAsia="Times New Roman" w:hAnsi="Times New Roman" w:cs="Times New Roman"/>
              </w:rPr>
              <w:t>The record stored in the system’s database about the user’s personal information</w:t>
            </w:r>
          </w:p>
        </w:tc>
      </w:tr>
      <w:tr w:rsidR="49A43878" w:rsidRPr="00FD1C82" w14:paraId="0DF433CF" w14:textId="77777777" w:rsidTr="49A43878">
        <w:tc>
          <w:tcPr>
            <w:tcW w:w="4680" w:type="dxa"/>
            <w:shd w:val="clear" w:color="auto" w:fill="auto"/>
            <w:tcMar>
              <w:top w:w="100" w:type="dxa"/>
              <w:left w:w="100" w:type="dxa"/>
              <w:bottom w:w="100" w:type="dxa"/>
              <w:right w:w="100" w:type="dxa"/>
            </w:tcMar>
          </w:tcPr>
          <w:p w14:paraId="41D53A94" w14:textId="4AFBFEDB" w:rsidR="49A43878" w:rsidRPr="00FD1C82" w:rsidRDefault="667AEA58" w:rsidP="49A43878">
            <w:pPr>
              <w:rPr>
                <w:rFonts w:ascii="Times New Roman" w:eastAsia="Times New Roman" w:hAnsi="Times New Roman" w:cs="Times New Roman"/>
              </w:rPr>
            </w:pPr>
            <w:r w:rsidRPr="27FD3056">
              <w:rPr>
                <w:rFonts w:ascii="Times New Roman" w:eastAsia="Times New Roman" w:hAnsi="Times New Roman" w:cs="Times New Roman"/>
              </w:rPr>
              <w:lastRenderedPageBreak/>
              <w:t>Profile Picture</w:t>
            </w:r>
          </w:p>
        </w:tc>
        <w:tc>
          <w:tcPr>
            <w:tcW w:w="4680" w:type="dxa"/>
            <w:shd w:val="clear" w:color="auto" w:fill="auto"/>
            <w:tcMar>
              <w:top w:w="100" w:type="dxa"/>
              <w:left w:w="100" w:type="dxa"/>
              <w:bottom w:w="100" w:type="dxa"/>
              <w:right w:w="100" w:type="dxa"/>
            </w:tcMar>
          </w:tcPr>
          <w:p w14:paraId="418F112C" w14:textId="72F0EE15" w:rsidR="49A43878" w:rsidRPr="00FD1C82" w:rsidRDefault="667AEA58" w:rsidP="49A43878">
            <w:pPr>
              <w:rPr>
                <w:rFonts w:ascii="Times New Roman" w:eastAsia="Times New Roman" w:hAnsi="Times New Roman" w:cs="Times New Roman"/>
              </w:rPr>
            </w:pPr>
            <w:r w:rsidRPr="27FD3056">
              <w:rPr>
                <w:rFonts w:ascii="Times New Roman" w:eastAsia="Times New Roman" w:hAnsi="Times New Roman" w:cs="Times New Roman"/>
              </w:rPr>
              <w:t>The picture accompanying the profile to identify the user</w:t>
            </w:r>
          </w:p>
        </w:tc>
      </w:tr>
      <w:tr w:rsidR="49A43878" w:rsidRPr="00FD1C82" w14:paraId="5ED173AF" w14:textId="77777777" w:rsidTr="49A43878">
        <w:tc>
          <w:tcPr>
            <w:tcW w:w="4680" w:type="dxa"/>
            <w:shd w:val="clear" w:color="auto" w:fill="auto"/>
            <w:tcMar>
              <w:top w:w="100" w:type="dxa"/>
              <w:left w:w="100" w:type="dxa"/>
              <w:bottom w:w="100" w:type="dxa"/>
              <w:right w:w="100" w:type="dxa"/>
            </w:tcMar>
          </w:tcPr>
          <w:p w14:paraId="5040742F" w14:textId="7B0FFC22" w:rsidR="49A43878" w:rsidRPr="00FD1C82" w:rsidRDefault="667AEA58" w:rsidP="49A43878">
            <w:pPr>
              <w:rPr>
                <w:rFonts w:ascii="Times New Roman" w:eastAsia="Times New Roman" w:hAnsi="Times New Roman" w:cs="Times New Roman"/>
              </w:rPr>
            </w:pPr>
            <w:r w:rsidRPr="27FD3056">
              <w:rPr>
                <w:rFonts w:ascii="Times New Roman" w:eastAsia="Times New Roman" w:hAnsi="Times New Roman" w:cs="Times New Roman"/>
              </w:rPr>
              <w:t>Direction</w:t>
            </w:r>
          </w:p>
        </w:tc>
        <w:tc>
          <w:tcPr>
            <w:tcW w:w="4680" w:type="dxa"/>
            <w:shd w:val="clear" w:color="auto" w:fill="auto"/>
            <w:tcMar>
              <w:top w:w="100" w:type="dxa"/>
              <w:left w:w="100" w:type="dxa"/>
              <w:bottom w:w="100" w:type="dxa"/>
              <w:right w:w="100" w:type="dxa"/>
            </w:tcMar>
          </w:tcPr>
          <w:p w14:paraId="5A1577D9" w14:textId="53BED80F" w:rsidR="49A43878" w:rsidRPr="00FD1C82" w:rsidRDefault="0E348861" w:rsidP="49A43878">
            <w:pPr>
              <w:rPr>
                <w:rFonts w:ascii="Times New Roman" w:eastAsia="Times New Roman" w:hAnsi="Times New Roman" w:cs="Times New Roman"/>
              </w:rPr>
            </w:pPr>
            <w:r w:rsidRPr="27FD3056">
              <w:rPr>
                <w:rFonts w:ascii="Times New Roman" w:eastAsia="Times New Roman" w:hAnsi="Times New Roman" w:cs="Times New Roman"/>
              </w:rPr>
              <w:t>The recommended route to the designated location</w:t>
            </w:r>
          </w:p>
        </w:tc>
      </w:tr>
      <w:tr w:rsidR="4710773F" w:rsidRPr="00FD1C82" w14:paraId="55260B99" w14:textId="77777777" w:rsidTr="4710773F">
        <w:tc>
          <w:tcPr>
            <w:tcW w:w="4680" w:type="dxa"/>
            <w:shd w:val="clear" w:color="auto" w:fill="auto"/>
            <w:tcMar>
              <w:top w:w="100" w:type="dxa"/>
              <w:left w:w="100" w:type="dxa"/>
              <w:bottom w:w="100" w:type="dxa"/>
              <w:right w:w="100" w:type="dxa"/>
            </w:tcMar>
          </w:tcPr>
          <w:p w14:paraId="750C6ADA" w14:textId="6C6C4CFD" w:rsidR="4710773F" w:rsidRPr="00FD1C82" w:rsidRDefault="0E348861" w:rsidP="4710773F">
            <w:pPr>
              <w:rPr>
                <w:rFonts w:ascii="Times New Roman" w:eastAsia="Times New Roman" w:hAnsi="Times New Roman" w:cs="Times New Roman"/>
              </w:rPr>
            </w:pPr>
            <w:r w:rsidRPr="27FD3056">
              <w:rPr>
                <w:rFonts w:ascii="Times New Roman" w:eastAsia="Times New Roman" w:hAnsi="Times New Roman" w:cs="Times New Roman"/>
              </w:rPr>
              <w:t>Rating</w:t>
            </w:r>
          </w:p>
        </w:tc>
        <w:tc>
          <w:tcPr>
            <w:tcW w:w="4680" w:type="dxa"/>
            <w:shd w:val="clear" w:color="auto" w:fill="auto"/>
            <w:tcMar>
              <w:top w:w="100" w:type="dxa"/>
              <w:left w:w="100" w:type="dxa"/>
              <w:bottom w:w="100" w:type="dxa"/>
              <w:right w:w="100" w:type="dxa"/>
            </w:tcMar>
          </w:tcPr>
          <w:p w14:paraId="57F6BB17" w14:textId="21DF9F93" w:rsidR="4710773F" w:rsidRPr="00FD1C82" w:rsidRDefault="0E348861" w:rsidP="4710773F">
            <w:pPr>
              <w:rPr>
                <w:rFonts w:ascii="Times New Roman" w:eastAsia="Times New Roman" w:hAnsi="Times New Roman" w:cs="Times New Roman"/>
              </w:rPr>
            </w:pPr>
            <w:r w:rsidRPr="27FD3056">
              <w:rPr>
                <w:rFonts w:ascii="Times New Roman" w:eastAsia="Times New Roman" w:hAnsi="Times New Roman" w:cs="Times New Roman"/>
              </w:rPr>
              <w:t>The classification of locations based on the user’s experience</w:t>
            </w:r>
            <w:r w:rsidR="4573C222" w:rsidRPr="27FD3056">
              <w:rPr>
                <w:rFonts w:ascii="Times New Roman" w:eastAsia="Times New Roman" w:hAnsi="Times New Roman" w:cs="Times New Roman"/>
              </w:rPr>
              <w:t xml:space="preserve"> at the location</w:t>
            </w:r>
          </w:p>
        </w:tc>
      </w:tr>
      <w:tr w:rsidR="4710773F" w:rsidRPr="00FD1C82" w14:paraId="4D089F0F" w14:textId="77777777" w:rsidTr="4710773F">
        <w:tc>
          <w:tcPr>
            <w:tcW w:w="4680" w:type="dxa"/>
            <w:shd w:val="clear" w:color="auto" w:fill="auto"/>
            <w:tcMar>
              <w:top w:w="100" w:type="dxa"/>
              <w:left w:w="100" w:type="dxa"/>
              <w:bottom w:w="100" w:type="dxa"/>
              <w:right w:w="100" w:type="dxa"/>
            </w:tcMar>
          </w:tcPr>
          <w:p w14:paraId="4F748DF7" w14:textId="77D8E24A" w:rsidR="4710773F" w:rsidRPr="00FD1C82" w:rsidRDefault="4573C222" w:rsidP="4710773F">
            <w:pPr>
              <w:rPr>
                <w:rFonts w:ascii="Times New Roman" w:eastAsia="Times New Roman" w:hAnsi="Times New Roman" w:cs="Times New Roman"/>
              </w:rPr>
            </w:pPr>
            <w:r w:rsidRPr="27FD3056">
              <w:rPr>
                <w:rFonts w:ascii="Times New Roman" w:eastAsia="Times New Roman" w:hAnsi="Times New Roman" w:cs="Times New Roman"/>
              </w:rPr>
              <w:t>Comment</w:t>
            </w:r>
          </w:p>
        </w:tc>
        <w:tc>
          <w:tcPr>
            <w:tcW w:w="4680" w:type="dxa"/>
            <w:shd w:val="clear" w:color="auto" w:fill="auto"/>
            <w:tcMar>
              <w:top w:w="100" w:type="dxa"/>
              <w:left w:w="100" w:type="dxa"/>
              <w:bottom w:w="100" w:type="dxa"/>
              <w:right w:w="100" w:type="dxa"/>
            </w:tcMar>
          </w:tcPr>
          <w:p w14:paraId="1FF6B67C" w14:textId="66AED6F1" w:rsidR="4710773F" w:rsidRPr="00FD1C82" w:rsidRDefault="4573C222" w:rsidP="4710773F">
            <w:pPr>
              <w:rPr>
                <w:rFonts w:ascii="Times New Roman" w:eastAsia="Times New Roman" w:hAnsi="Times New Roman" w:cs="Times New Roman"/>
              </w:rPr>
            </w:pPr>
            <w:r w:rsidRPr="27FD3056">
              <w:rPr>
                <w:rFonts w:ascii="Times New Roman" w:eastAsia="Times New Roman" w:hAnsi="Times New Roman" w:cs="Times New Roman"/>
              </w:rPr>
              <w:t>Remarks of locations based on the user’s experience at the location</w:t>
            </w:r>
          </w:p>
        </w:tc>
      </w:tr>
      <w:tr w:rsidR="4710773F" w:rsidRPr="00FD1C82" w14:paraId="549D4CF5" w14:textId="77777777" w:rsidTr="4710773F">
        <w:tc>
          <w:tcPr>
            <w:tcW w:w="4680" w:type="dxa"/>
            <w:shd w:val="clear" w:color="auto" w:fill="auto"/>
            <w:tcMar>
              <w:top w:w="100" w:type="dxa"/>
              <w:left w:w="100" w:type="dxa"/>
              <w:bottom w:w="100" w:type="dxa"/>
              <w:right w:w="100" w:type="dxa"/>
            </w:tcMar>
          </w:tcPr>
          <w:p w14:paraId="4BA74B34" w14:textId="7AAB8164" w:rsidR="4710773F" w:rsidRPr="00FD1C82" w:rsidRDefault="4573C222" w:rsidP="4710773F">
            <w:pPr>
              <w:rPr>
                <w:rFonts w:ascii="Times New Roman" w:eastAsia="Times New Roman" w:hAnsi="Times New Roman" w:cs="Times New Roman"/>
              </w:rPr>
            </w:pPr>
            <w:r w:rsidRPr="27FD3056">
              <w:rPr>
                <w:rFonts w:ascii="Times New Roman" w:eastAsia="Times New Roman" w:hAnsi="Times New Roman" w:cs="Times New Roman"/>
              </w:rPr>
              <w:t>Favorite List</w:t>
            </w:r>
          </w:p>
        </w:tc>
        <w:tc>
          <w:tcPr>
            <w:tcW w:w="4680" w:type="dxa"/>
            <w:shd w:val="clear" w:color="auto" w:fill="auto"/>
            <w:tcMar>
              <w:top w:w="100" w:type="dxa"/>
              <w:left w:w="100" w:type="dxa"/>
              <w:bottom w:w="100" w:type="dxa"/>
              <w:right w:w="100" w:type="dxa"/>
            </w:tcMar>
          </w:tcPr>
          <w:p w14:paraId="547BD9B3" w14:textId="33730B5C" w:rsidR="4710773F" w:rsidRPr="00FD1C82" w:rsidRDefault="4573C222" w:rsidP="4710773F">
            <w:pPr>
              <w:rPr>
                <w:rFonts w:ascii="Times New Roman" w:eastAsia="Times New Roman" w:hAnsi="Times New Roman" w:cs="Times New Roman"/>
              </w:rPr>
            </w:pPr>
            <w:r w:rsidRPr="27FD3056">
              <w:rPr>
                <w:rFonts w:ascii="Times New Roman" w:eastAsia="Times New Roman" w:hAnsi="Times New Roman" w:cs="Times New Roman"/>
              </w:rPr>
              <w:t>A list containing locations marked by the user as “</w:t>
            </w:r>
            <w:proofErr w:type="spellStart"/>
            <w:r w:rsidRPr="27FD3056">
              <w:rPr>
                <w:rFonts w:ascii="Times New Roman" w:eastAsia="Times New Roman" w:hAnsi="Times New Roman" w:cs="Times New Roman"/>
              </w:rPr>
              <w:t>Favourite</w:t>
            </w:r>
            <w:proofErr w:type="spellEnd"/>
            <w:r w:rsidRPr="27FD3056">
              <w:rPr>
                <w:rFonts w:ascii="Times New Roman" w:eastAsia="Times New Roman" w:hAnsi="Times New Roman" w:cs="Times New Roman"/>
              </w:rPr>
              <w:t>”</w:t>
            </w:r>
          </w:p>
        </w:tc>
      </w:tr>
      <w:tr w:rsidR="4710773F" w:rsidRPr="00FD1C82" w14:paraId="1EE29436" w14:textId="77777777" w:rsidTr="4710773F">
        <w:tc>
          <w:tcPr>
            <w:tcW w:w="4680" w:type="dxa"/>
            <w:shd w:val="clear" w:color="auto" w:fill="auto"/>
            <w:tcMar>
              <w:top w:w="100" w:type="dxa"/>
              <w:left w:w="100" w:type="dxa"/>
              <w:bottom w:w="100" w:type="dxa"/>
              <w:right w:w="100" w:type="dxa"/>
            </w:tcMar>
          </w:tcPr>
          <w:p w14:paraId="249AB9AA" w14:textId="6CAD09AF" w:rsidR="4710773F" w:rsidRPr="00FD1C82" w:rsidRDefault="44350F8A" w:rsidP="4710773F">
            <w:pPr>
              <w:rPr>
                <w:rFonts w:ascii="Times New Roman" w:eastAsia="Times New Roman" w:hAnsi="Times New Roman" w:cs="Times New Roman"/>
              </w:rPr>
            </w:pPr>
            <w:r w:rsidRPr="27FD3056">
              <w:rPr>
                <w:rFonts w:ascii="Times New Roman" w:eastAsia="Times New Roman" w:hAnsi="Times New Roman" w:cs="Times New Roman"/>
              </w:rPr>
              <w:t>Settings</w:t>
            </w:r>
          </w:p>
        </w:tc>
        <w:tc>
          <w:tcPr>
            <w:tcW w:w="4680" w:type="dxa"/>
            <w:shd w:val="clear" w:color="auto" w:fill="auto"/>
            <w:tcMar>
              <w:top w:w="100" w:type="dxa"/>
              <w:left w:w="100" w:type="dxa"/>
              <w:bottom w:w="100" w:type="dxa"/>
              <w:right w:w="100" w:type="dxa"/>
            </w:tcMar>
          </w:tcPr>
          <w:p w14:paraId="22DAB16F" w14:textId="46DC7B25" w:rsidR="4710773F" w:rsidRPr="00FD1C82" w:rsidRDefault="44350F8A" w:rsidP="4710773F">
            <w:pPr>
              <w:rPr>
                <w:rFonts w:ascii="Times New Roman" w:eastAsia="Times New Roman" w:hAnsi="Times New Roman" w:cs="Times New Roman"/>
              </w:rPr>
            </w:pPr>
            <w:r w:rsidRPr="27FD3056">
              <w:rPr>
                <w:rFonts w:ascii="Times New Roman" w:eastAsia="Times New Roman" w:hAnsi="Times New Roman" w:cs="Times New Roman"/>
              </w:rPr>
              <w:t>A tab that allows configuration of User’s account</w:t>
            </w:r>
          </w:p>
        </w:tc>
      </w:tr>
      <w:tr w:rsidR="4710773F" w:rsidRPr="00FD1C82" w14:paraId="30B962E8" w14:textId="77777777" w:rsidTr="4710773F">
        <w:tc>
          <w:tcPr>
            <w:tcW w:w="4680" w:type="dxa"/>
            <w:shd w:val="clear" w:color="auto" w:fill="auto"/>
            <w:tcMar>
              <w:top w:w="100" w:type="dxa"/>
              <w:left w:w="100" w:type="dxa"/>
              <w:bottom w:w="100" w:type="dxa"/>
              <w:right w:w="100" w:type="dxa"/>
            </w:tcMar>
          </w:tcPr>
          <w:p w14:paraId="235D9CC7" w14:textId="18DC744D" w:rsidR="4710773F" w:rsidRPr="00FD1C82" w:rsidRDefault="44350F8A" w:rsidP="4710773F">
            <w:pPr>
              <w:rPr>
                <w:rFonts w:ascii="Times New Roman" w:eastAsia="Times New Roman" w:hAnsi="Times New Roman" w:cs="Times New Roman"/>
              </w:rPr>
            </w:pPr>
            <w:r w:rsidRPr="27FD3056">
              <w:rPr>
                <w:rFonts w:ascii="Times New Roman" w:eastAsia="Times New Roman" w:hAnsi="Times New Roman" w:cs="Times New Roman"/>
              </w:rPr>
              <w:t>Marker</w:t>
            </w:r>
          </w:p>
        </w:tc>
        <w:tc>
          <w:tcPr>
            <w:tcW w:w="4680" w:type="dxa"/>
            <w:shd w:val="clear" w:color="auto" w:fill="auto"/>
            <w:tcMar>
              <w:top w:w="100" w:type="dxa"/>
              <w:left w:w="100" w:type="dxa"/>
              <w:bottom w:w="100" w:type="dxa"/>
              <w:right w:w="100" w:type="dxa"/>
            </w:tcMar>
          </w:tcPr>
          <w:p w14:paraId="44BE13D3" w14:textId="4F977FC1" w:rsidR="4710773F" w:rsidRPr="00FD1C82" w:rsidRDefault="44350F8A" w:rsidP="4710773F">
            <w:pPr>
              <w:rPr>
                <w:rFonts w:ascii="Times New Roman" w:eastAsia="Times New Roman" w:hAnsi="Times New Roman" w:cs="Times New Roman"/>
              </w:rPr>
            </w:pPr>
            <w:r w:rsidRPr="27FD3056">
              <w:rPr>
                <w:rFonts w:ascii="Times New Roman" w:eastAsia="Times New Roman" w:hAnsi="Times New Roman" w:cs="Times New Roman"/>
              </w:rPr>
              <w:t>A pointer on the Google Maps to display locations</w:t>
            </w:r>
          </w:p>
        </w:tc>
      </w:tr>
    </w:tbl>
    <w:p w14:paraId="6074F313" w14:textId="071EF749" w:rsidR="00744815" w:rsidRPr="00DA6416" w:rsidRDefault="00744815">
      <w:pPr>
        <w:rPr>
          <w:rFonts w:ascii="Times New Roman" w:eastAsia="Times New Roman" w:hAnsi="Times New Roman" w:cs="Times New Roman"/>
        </w:rPr>
      </w:pPr>
    </w:p>
    <w:p w14:paraId="78255611" w14:textId="47E1C0D6" w:rsidR="44488339" w:rsidRPr="00DA6416" w:rsidRDefault="44488339">
      <w:pPr>
        <w:rPr>
          <w:rFonts w:ascii="Times New Roman" w:eastAsia="Times New Roman" w:hAnsi="Times New Roman" w:cs="Times New Roman"/>
        </w:rPr>
      </w:pPr>
      <w:r w:rsidRPr="4ECF97BB">
        <w:rPr>
          <w:rFonts w:ascii="Times New Roman" w:eastAsia="Times New Roman" w:hAnsi="Times New Roman" w:cs="Times New Roman"/>
        </w:rPr>
        <w:br w:type="page"/>
      </w:r>
    </w:p>
    <w:p w14:paraId="5BF1FF91" w14:textId="372DD424" w:rsidR="00744815" w:rsidRPr="00DA6416" w:rsidRDefault="009825E9" w:rsidP="3A2C435E">
      <w:pPr>
        <w:pStyle w:val="Heading1"/>
        <w:ind w:left="0"/>
        <w:rPr>
          <w:rFonts w:ascii="Times New Roman" w:eastAsia="Times New Roman" w:hAnsi="Times New Roman" w:cs="Times New Roman"/>
        </w:rPr>
      </w:pPr>
      <w:bookmarkStart w:id="171" w:name="_Toc118640808"/>
      <w:bookmarkStart w:id="172" w:name="_Toc118838273"/>
      <w:bookmarkStart w:id="173" w:name="_Toc1301820863"/>
      <w:bookmarkStart w:id="174" w:name="_Toc606319188"/>
      <w:r w:rsidRPr="4ECF97BB">
        <w:rPr>
          <w:rFonts w:ascii="Times New Roman" w:eastAsia="Times New Roman" w:hAnsi="Times New Roman" w:cs="Times New Roman"/>
        </w:rPr>
        <w:lastRenderedPageBreak/>
        <w:t>Appendix A.</w:t>
      </w:r>
      <w:commentRangeStart w:id="175"/>
      <w:commentRangeStart w:id="176"/>
      <w:r w:rsidR="4CD1FCBC" w:rsidRPr="4ECF97BB">
        <w:rPr>
          <w:rFonts w:ascii="Times New Roman" w:eastAsia="Times New Roman" w:hAnsi="Times New Roman" w:cs="Times New Roman"/>
        </w:rPr>
        <w:t xml:space="preserve"> </w:t>
      </w:r>
      <w:r w:rsidR="65AD99BB" w:rsidRPr="4ECF97BB">
        <w:rPr>
          <w:rFonts w:ascii="Times New Roman" w:eastAsia="Times New Roman" w:hAnsi="Times New Roman" w:cs="Times New Roman"/>
        </w:rPr>
        <w:t>Use Case Descriptions</w:t>
      </w:r>
      <w:commentRangeEnd w:id="175"/>
      <w:r w:rsidR="000E7704">
        <w:rPr>
          <w:rStyle w:val="CommentReference"/>
        </w:rPr>
        <w:commentReference w:id="175"/>
      </w:r>
      <w:commentRangeEnd w:id="176"/>
      <w:r w:rsidR="000E7704">
        <w:rPr>
          <w:rStyle w:val="CommentReference"/>
        </w:rPr>
        <w:commentReference w:id="176"/>
      </w:r>
      <w:bookmarkEnd w:id="171"/>
      <w:bookmarkEnd w:id="172"/>
      <w:bookmarkEnd w:id="173"/>
      <w:bookmarkEnd w:id="174"/>
    </w:p>
    <w:p w14:paraId="6DE631E5" w14:textId="4EFA7F24" w:rsidR="00744815" w:rsidRPr="00DA6416" w:rsidRDefault="00744815">
      <w:pPr>
        <w:spacing w:line="276" w:lineRule="auto"/>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517ED1D7" w14:textId="77777777" w:rsidTr="5AEFF462">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4FE5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Use Case ID:</w:t>
            </w:r>
          </w:p>
        </w:tc>
        <w:tc>
          <w:tcPr>
            <w:tcW w:w="7005"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Mar>
              <w:top w:w="100" w:type="dxa"/>
              <w:left w:w="100" w:type="dxa"/>
              <w:bottom w:w="100" w:type="dxa"/>
              <w:right w:w="100" w:type="dxa"/>
            </w:tcMar>
          </w:tcPr>
          <w:p w14:paraId="476D91CA"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1</w:t>
            </w:r>
          </w:p>
        </w:tc>
      </w:tr>
      <w:tr w:rsidR="00744815" w14:paraId="738A3FEB"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450EAF"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Use Case Name:</w:t>
            </w:r>
          </w:p>
        </w:tc>
        <w:tc>
          <w:tcPr>
            <w:tcW w:w="7005" w:type="dxa"/>
            <w:gridSpan w:val="3"/>
            <w:tcBorders>
              <w:top w:val="single" w:sz="8"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951006E" w14:textId="14C42F9C"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Login to </w:t>
            </w:r>
            <w:r w:rsidR="00147EFD" w:rsidRPr="4ECF97BB">
              <w:rPr>
                <w:rFonts w:ascii="Times New Roman" w:eastAsia="Times New Roman" w:hAnsi="Times New Roman" w:cs="Times New Roman"/>
              </w:rPr>
              <w:t>U</w:t>
            </w:r>
            <w:r w:rsidRPr="4ECF97BB">
              <w:rPr>
                <w:rFonts w:ascii="Times New Roman" w:eastAsia="Times New Roman" w:hAnsi="Times New Roman" w:cs="Times New Roman"/>
              </w:rPr>
              <w:t xml:space="preserve">ser </w:t>
            </w:r>
            <w:r w:rsidR="00147EFD" w:rsidRPr="4ECF97BB">
              <w:rPr>
                <w:rFonts w:ascii="Times New Roman" w:eastAsia="Times New Roman" w:hAnsi="Times New Roman" w:cs="Times New Roman"/>
              </w:rPr>
              <w:t>A</w:t>
            </w:r>
            <w:r w:rsidRPr="4ECF97BB">
              <w:rPr>
                <w:rFonts w:ascii="Times New Roman" w:eastAsia="Times New Roman" w:hAnsi="Times New Roman" w:cs="Times New Roman"/>
              </w:rPr>
              <w:t>ccount</w:t>
            </w:r>
          </w:p>
        </w:tc>
      </w:tr>
      <w:tr w:rsidR="00744815" w14:paraId="3BBFFF42" w14:textId="77777777" w:rsidTr="007404F4">
        <w:trPr>
          <w:trHeight w:val="380"/>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C310E9"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6C7BE8" w14:textId="7722001A" w:rsidR="00744815" w:rsidRPr="00DA6416" w:rsidRDefault="00744815" w:rsidP="5AEFF462">
            <w:pPr>
              <w:rPr>
                <w:rFonts w:ascii="Times New Roman" w:eastAsia="Times New Roman" w:hAnsi="Times New Roman" w:cs="Times New Roman"/>
              </w:rPr>
            </w:pP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DA552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201023F" w14:textId="3AB5AB4F" w:rsidR="00744815" w:rsidRPr="00DA6416" w:rsidRDefault="00744815" w:rsidP="4E77078B">
            <w:pPr>
              <w:spacing w:line="259" w:lineRule="auto"/>
              <w:rPr>
                <w:rFonts w:ascii="Times New Roman" w:eastAsia="Times New Roman" w:hAnsi="Times New Roman" w:cs="Times New Roman"/>
              </w:rPr>
            </w:pPr>
          </w:p>
        </w:tc>
      </w:tr>
      <w:tr w:rsidR="00744815" w14:paraId="7CDBD907" w14:textId="77777777" w:rsidTr="00C00A97">
        <w:trPr>
          <w:trHeight w:val="368"/>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FB04EAF"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39C762E5" w14:textId="111BC0D9" w:rsidR="00744815" w:rsidRPr="00DA6416" w:rsidRDefault="00744815" w:rsidP="5AEFF462">
            <w:pPr>
              <w:rPr>
                <w:rFonts w:ascii="Times New Roman" w:eastAsia="Times New Roman" w:hAnsi="Times New Roman" w:cs="Times New Roman"/>
              </w:rPr>
            </w:pP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3129C46F"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A61969D" w14:textId="158A4A49" w:rsidR="00744815" w:rsidRPr="00DA6416" w:rsidRDefault="00744815" w:rsidP="5AEFF462">
            <w:pPr>
              <w:rPr>
                <w:rFonts w:ascii="Times New Roman" w:eastAsia="Times New Roman" w:hAnsi="Times New Roman" w:cs="Times New Roman"/>
              </w:rPr>
            </w:pPr>
          </w:p>
        </w:tc>
      </w:tr>
    </w:tbl>
    <w:p w14:paraId="1921D323" w14:textId="77777777" w:rsidR="00744815" w:rsidRPr="00DA6416" w:rsidRDefault="00744815" w:rsidP="5AEFF462">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60"/>
      </w:tblGrid>
      <w:tr w:rsidR="00744815" w14:paraId="4D7FC4CA" w14:textId="77777777" w:rsidTr="5AEFF462">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ADA747"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Actor:</w:t>
            </w:r>
          </w:p>
        </w:tc>
        <w:tc>
          <w:tcPr>
            <w:tcW w:w="6060"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DF72629" w14:textId="53D30A6E"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 User (Initiating actor), Firebase</w:t>
            </w:r>
          </w:p>
        </w:tc>
      </w:tr>
      <w:tr w:rsidR="00744815" w14:paraId="62F9E5C7"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AD67AE"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Description:</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C6F4013" w14:textId="60F239F3"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 User need</w:t>
            </w:r>
            <w:r w:rsidR="00C00A97" w:rsidRPr="4ECF97BB">
              <w:rPr>
                <w:rFonts w:ascii="Times New Roman" w:eastAsia="Times New Roman" w:hAnsi="Times New Roman" w:cs="Times New Roman"/>
              </w:rPr>
              <w:t>s</w:t>
            </w:r>
            <w:r w:rsidRPr="4ECF97BB">
              <w:rPr>
                <w:rFonts w:ascii="Times New Roman" w:eastAsia="Times New Roman" w:hAnsi="Times New Roman" w:cs="Times New Roman"/>
              </w:rPr>
              <w:t xml:space="preserve"> to login to use the app.</w:t>
            </w:r>
          </w:p>
        </w:tc>
      </w:tr>
      <w:tr w:rsidR="00744815" w14:paraId="5B0E0016"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F0EB12"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Preconditions: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076DAF8" w14:textId="77777777" w:rsidR="00744815" w:rsidRPr="00DA6416" w:rsidRDefault="000E7704" w:rsidP="008C5D61">
            <w:pPr>
              <w:numPr>
                <w:ilvl w:val="0"/>
                <w:numId w:val="25"/>
              </w:numPr>
              <w:rPr>
                <w:rFonts w:ascii="Times New Roman" w:eastAsia="Times New Roman" w:hAnsi="Times New Roman" w:cs="Times New Roman"/>
              </w:rPr>
            </w:pPr>
            <w:r w:rsidRPr="4ECF97BB">
              <w:rPr>
                <w:rFonts w:ascii="Times New Roman" w:eastAsia="Times New Roman" w:hAnsi="Times New Roman" w:cs="Times New Roman"/>
              </w:rPr>
              <w:t>User has downloaded the app</w:t>
            </w:r>
          </w:p>
          <w:p w14:paraId="4ABB363B" w14:textId="77777777" w:rsidR="00744815" w:rsidRPr="00DA6416" w:rsidRDefault="000E7704" w:rsidP="008C5D61">
            <w:pPr>
              <w:numPr>
                <w:ilvl w:val="0"/>
                <w:numId w:val="25"/>
              </w:numPr>
              <w:rPr>
                <w:rFonts w:ascii="Times New Roman" w:eastAsia="Times New Roman" w:hAnsi="Times New Roman" w:cs="Times New Roman"/>
              </w:rPr>
            </w:pPr>
            <w:r w:rsidRPr="4ECF97BB">
              <w:rPr>
                <w:rFonts w:ascii="Times New Roman" w:eastAsia="Times New Roman" w:hAnsi="Times New Roman" w:cs="Times New Roman"/>
              </w:rPr>
              <w:t>User has registered an account successfully</w:t>
            </w:r>
          </w:p>
          <w:p w14:paraId="0B1C62FB" w14:textId="77777777" w:rsidR="00744815" w:rsidRPr="00DA6416" w:rsidRDefault="000E7704" w:rsidP="008C5D61">
            <w:pPr>
              <w:numPr>
                <w:ilvl w:val="0"/>
                <w:numId w:val="25"/>
              </w:numPr>
              <w:rPr>
                <w:rFonts w:ascii="Times New Roman" w:eastAsia="Times New Roman" w:hAnsi="Times New Roman" w:cs="Times New Roman"/>
              </w:rPr>
            </w:pPr>
            <w:r w:rsidRPr="4ECF97BB">
              <w:rPr>
                <w:rFonts w:ascii="Times New Roman" w:eastAsia="Times New Roman" w:hAnsi="Times New Roman" w:cs="Times New Roman"/>
              </w:rPr>
              <w:t>There is stable internet communication available</w:t>
            </w:r>
          </w:p>
        </w:tc>
      </w:tr>
      <w:tr w:rsidR="00744815" w14:paraId="015372E5"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264214"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Postconditions: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DC1DD4C" w14:textId="21AE7512" w:rsidR="00744815" w:rsidRPr="00DA6416" w:rsidRDefault="00F00985" w:rsidP="008C5D61">
            <w:pPr>
              <w:numPr>
                <w:ilvl w:val="0"/>
                <w:numId w:val="5"/>
              </w:numPr>
              <w:rPr>
                <w:rFonts w:ascii="Times New Roman" w:eastAsia="Times New Roman" w:hAnsi="Times New Roman" w:cs="Times New Roman"/>
              </w:rPr>
            </w:pPr>
            <w:r w:rsidRPr="4ECF97BB">
              <w:rPr>
                <w:rFonts w:ascii="Times New Roman" w:eastAsia="Times New Roman" w:hAnsi="Times New Roman" w:cs="Times New Roman"/>
              </w:rPr>
              <w:t>Application main menu page is loaded</w:t>
            </w:r>
          </w:p>
        </w:tc>
      </w:tr>
      <w:tr w:rsidR="00744815" w14:paraId="75D3FA76" w14:textId="77777777" w:rsidTr="5AEFF462">
        <w:trPr>
          <w:trHeight w:val="610"/>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6B7D3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Priority:</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BAF0EB5" w14:textId="77777777" w:rsidR="00744815" w:rsidRPr="00DA6416" w:rsidRDefault="000E7704" w:rsidP="008C5D61">
            <w:pPr>
              <w:numPr>
                <w:ilvl w:val="0"/>
                <w:numId w:val="15"/>
              </w:numPr>
              <w:rPr>
                <w:rFonts w:ascii="Times New Roman" w:eastAsia="Times New Roman" w:hAnsi="Times New Roman" w:cs="Times New Roman"/>
              </w:rPr>
            </w:pPr>
            <w:r w:rsidRPr="4ECF97BB">
              <w:rPr>
                <w:rFonts w:ascii="Times New Roman" w:eastAsia="Times New Roman" w:hAnsi="Times New Roman" w:cs="Times New Roman"/>
              </w:rPr>
              <w:t xml:space="preserve"> High. Users would not be able to use the application if they are not logged in. </w:t>
            </w:r>
          </w:p>
        </w:tc>
      </w:tr>
      <w:tr w:rsidR="00744815" w14:paraId="27B7F064"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3C705C"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Frequency of Use:</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9AF5E0E" w14:textId="77777777" w:rsidR="00744815" w:rsidRPr="00DA6416" w:rsidRDefault="000E7704" w:rsidP="008C5D61">
            <w:pPr>
              <w:numPr>
                <w:ilvl w:val="0"/>
                <w:numId w:val="14"/>
              </w:numPr>
              <w:rPr>
                <w:rFonts w:ascii="Times New Roman" w:eastAsia="Times New Roman" w:hAnsi="Times New Roman" w:cs="Times New Roman"/>
              </w:rPr>
            </w:pPr>
            <w:r w:rsidRPr="4ECF97BB">
              <w:rPr>
                <w:rFonts w:ascii="Times New Roman" w:eastAsia="Times New Roman" w:hAnsi="Times New Roman" w:cs="Times New Roman"/>
              </w:rPr>
              <w:t>Whenever the user enters the app.</w:t>
            </w:r>
          </w:p>
        </w:tc>
      </w:tr>
      <w:tr w:rsidR="00744815" w14:paraId="5554F3D4" w14:textId="77777777" w:rsidTr="008E4BA5">
        <w:trPr>
          <w:trHeight w:val="485"/>
        </w:trPr>
        <w:tc>
          <w:tcPr>
            <w:tcW w:w="2790" w:type="dxa"/>
            <w:tcBorders>
              <w:top w:val="single" w:sz="8" w:space="0" w:color="000000" w:themeColor="text1"/>
              <w:left w:val="single" w:sz="12" w:space="0" w:color="000000" w:themeColor="text1"/>
              <w:bottom w:val="single" w:sz="4" w:space="0" w:color="auto"/>
              <w:right w:val="single" w:sz="8" w:space="0" w:color="000000" w:themeColor="text1"/>
            </w:tcBorders>
            <w:shd w:val="clear" w:color="auto" w:fill="auto"/>
            <w:tcMar>
              <w:top w:w="100" w:type="dxa"/>
              <w:left w:w="100" w:type="dxa"/>
              <w:bottom w:w="100" w:type="dxa"/>
              <w:right w:w="100" w:type="dxa"/>
            </w:tcMar>
          </w:tcPr>
          <w:p w14:paraId="568DF3BC"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Flow of Events:</w:t>
            </w:r>
          </w:p>
        </w:tc>
        <w:tc>
          <w:tcPr>
            <w:tcW w:w="6060" w:type="dxa"/>
            <w:tcBorders>
              <w:top w:val="single" w:sz="8" w:space="0" w:color="000000" w:themeColor="text1"/>
              <w:left w:val="nil"/>
              <w:bottom w:val="single" w:sz="4" w:space="0" w:color="auto"/>
              <w:right w:val="single" w:sz="12" w:space="0" w:color="000000" w:themeColor="text1"/>
            </w:tcBorders>
            <w:shd w:val="clear" w:color="auto" w:fill="auto"/>
            <w:tcMar>
              <w:top w:w="100" w:type="dxa"/>
              <w:left w:w="100" w:type="dxa"/>
              <w:bottom w:w="100" w:type="dxa"/>
              <w:right w:w="100" w:type="dxa"/>
            </w:tcMar>
          </w:tcPr>
          <w:p w14:paraId="35FE35CD" w14:textId="77777777" w:rsidR="00033A86" w:rsidRPr="00DA6416" w:rsidRDefault="00033A86" w:rsidP="008C5D61">
            <w:pPr>
              <w:pStyle w:val="NormalWeb"/>
              <w:numPr>
                <w:ilvl w:val="0"/>
                <w:numId w:val="10"/>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User will enter his/her email address and password to log in.</w:t>
            </w:r>
          </w:p>
          <w:p w14:paraId="7462C29A" w14:textId="77777777" w:rsidR="00033A86" w:rsidRPr="00DA6416" w:rsidRDefault="00033A86" w:rsidP="008C5D61">
            <w:pPr>
              <w:pStyle w:val="NormalWeb"/>
              <w:numPr>
                <w:ilvl w:val="0"/>
                <w:numId w:val="10"/>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User will click on the “LOGIN” button.</w:t>
            </w:r>
          </w:p>
          <w:p w14:paraId="68B8A34D" w14:textId="77777777" w:rsidR="00A37C0B" w:rsidRPr="00DA6416" w:rsidRDefault="00033A86" w:rsidP="008C5D61">
            <w:pPr>
              <w:pStyle w:val="NormalWeb"/>
              <w:numPr>
                <w:ilvl w:val="0"/>
                <w:numId w:val="10"/>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Application system will then verify the username and password with the database.</w:t>
            </w:r>
          </w:p>
          <w:p w14:paraId="7313B007" w14:textId="7D134E88" w:rsidR="00744815" w:rsidRPr="00DA6416" w:rsidRDefault="00033A86" w:rsidP="008C5D61">
            <w:pPr>
              <w:pStyle w:val="NormalWeb"/>
              <w:numPr>
                <w:ilvl w:val="0"/>
                <w:numId w:val="10"/>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Upon successful login, the main menu page of the application will be shown</w:t>
            </w:r>
          </w:p>
        </w:tc>
      </w:tr>
      <w:tr w:rsidR="00744815" w14:paraId="69F1E285" w14:textId="77777777" w:rsidTr="003F09D9">
        <w:trPr>
          <w:trHeight w:val="485"/>
        </w:trPr>
        <w:tc>
          <w:tcPr>
            <w:tcW w:w="279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1AEC7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Alternative Flows:</w:t>
            </w:r>
          </w:p>
        </w:tc>
        <w:tc>
          <w:tcPr>
            <w:tcW w:w="60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EDC8DA" w14:textId="21725166"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AF-S</w:t>
            </w:r>
            <w:r w:rsidR="52470E97" w:rsidRPr="4ECF97BB">
              <w:rPr>
                <w:rFonts w:ascii="Times New Roman" w:eastAsia="Times New Roman" w:hAnsi="Times New Roman" w:cs="Times New Roman"/>
              </w:rPr>
              <w:t>1</w:t>
            </w:r>
            <w:r w:rsidRPr="4ECF97BB">
              <w:rPr>
                <w:rFonts w:ascii="Times New Roman" w:eastAsia="Times New Roman" w:hAnsi="Times New Roman" w:cs="Times New Roman"/>
              </w:rPr>
              <w:t>: If the user inputs incorrect password</w:t>
            </w:r>
          </w:p>
          <w:p w14:paraId="233F1B34" w14:textId="77777777" w:rsidR="00744815" w:rsidRPr="00DA6416" w:rsidRDefault="000E7704" w:rsidP="008C5D61">
            <w:pPr>
              <w:numPr>
                <w:ilvl w:val="0"/>
                <w:numId w:val="8"/>
              </w:numPr>
              <w:rPr>
                <w:rFonts w:ascii="Times New Roman" w:eastAsia="Times New Roman" w:hAnsi="Times New Roman" w:cs="Times New Roman"/>
              </w:rPr>
            </w:pPr>
            <w:r w:rsidRPr="4ECF97BB">
              <w:rPr>
                <w:rFonts w:ascii="Times New Roman" w:eastAsia="Times New Roman" w:hAnsi="Times New Roman" w:cs="Times New Roman"/>
              </w:rPr>
              <w:t xml:space="preserve">If a user inputs the incorrect password, an error message “Email / Password entered is invalid, </w:t>
            </w:r>
            <w:proofErr w:type="gramStart"/>
            <w:r w:rsidRPr="4ECF97BB">
              <w:rPr>
                <w:rFonts w:ascii="Times New Roman" w:eastAsia="Times New Roman" w:hAnsi="Times New Roman" w:cs="Times New Roman"/>
              </w:rPr>
              <w:t>Please</w:t>
            </w:r>
            <w:proofErr w:type="gramEnd"/>
            <w:r w:rsidRPr="4ECF97BB">
              <w:rPr>
                <w:rFonts w:ascii="Times New Roman" w:eastAsia="Times New Roman" w:hAnsi="Times New Roman" w:cs="Times New Roman"/>
              </w:rPr>
              <w:t xml:space="preserve"> try again”. will be shown.</w:t>
            </w:r>
          </w:p>
          <w:p w14:paraId="470362B9" w14:textId="77777777" w:rsidR="00744815" w:rsidRPr="00DA6416" w:rsidRDefault="000E7704" w:rsidP="008C5D61">
            <w:pPr>
              <w:numPr>
                <w:ilvl w:val="0"/>
                <w:numId w:val="8"/>
              </w:numPr>
              <w:rPr>
                <w:rFonts w:ascii="Times New Roman" w:eastAsia="Times New Roman" w:hAnsi="Times New Roman" w:cs="Times New Roman"/>
              </w:rPr>
            </w:pPr>
            <w:r w:rsidRPr="4ECF97BB">
              <w:rPr>
                <w:rFonts w:ascii="Times New Roman" w:eastAsia="Times New Roman" w:hAnsi="Times New Roman" w:cs="Times New Roman"/>
              </w:rPr>
              <w:t>The user can input password again.</w:t>
            </w:r>
          </w:p>
          <w:p w14:paraId="67EF1BF6" w14:textId="11CC43AD"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AF-S</w:t>
            </w:r>
            <w:r w:rsidR="007E6F3B" w:rsidRPr="4ECF97BB">
              <w:rPr>
                <w:rFonts w:ascii="Times New Roman" w:eastAsia="Times New Roman" w:hAnsi="Times New Roman" w:cs="Times New Roman"/>
              </w:rPr>
              <w:t>2</w:t>
            </w:r>
            <w:r w:rsidRPr="4ECF97BB">
              <w:rPr>
                <w:rFonts w:ascii="Times New Roman" w:eastAsia="Times New Roman" w:hAnsi="Times New Roman" w:cs="Times New Roman"/>
              </w:rPr>
              <w:t>: If the user inputs incorrect username</w:t>
            </w:r>
          </w:p>
          <w:p w14:paraId="5B109484" w14:textId="77777777" w:rsidR="00744815" w:rsidRPr="00DA6416" w:rsidRDefault="000E7704" w:rsidP="008C5D61">
            <w:pPr>
              <w:numPr>
                <w:ilvl w:val="0"/>
                <w:numId w:val="24"/>
              </w:numPr>
              <w:rPr>
                <w:rFonts w:ascii="Times New Roman" w:eastAsia="Times New Roman" w:hAnsi="Times New Roman" w:cs="Times New Roman"/>
              </w:rPr>
            </w:pPr>
            <w:r w:rsidRPr="4ECF97BB">
              <w:rPr>
                <w:rFonts w:ascii="Times New Roman" w:eastAsia="Times New Roman" w:hAnsi="Times New Roman" w:cs="Times New Roman"/>
              </w:rPr>
              <w:t xml:space="preserve">If a user inputs the incorrect username, an error message “Email / Password entered is invalid, </w:t>
            </w:r>
            <w:proofErr w:type="gramStart"/>
            <w:r w:rsidRPr="4ECF97BB">
              <w:rPr>
                <w:rFonts w:ascii="Times New Roman" w:eastAsia="Times New Roman" w:hAnsi="Times New Roman" w:cs="Times New Roman"/>
              </w:rPr>
              <w:t>Please</w:t>
            </w:r>
            <w:proofErr w:type="gramEnd"/>
            <w:r w:rsidRPr="4ECF97BB">
              <w:rPr>
                <w:rFonts w:ascii="Times New Roman" w:eastAsia="Times New Roman" w:hAnsi="Times New Roman" w:cs="Times New Roman"/>
              </w:rPr>
              <w:t xml:space="preserve"> try again”. will be shown.</w:t>
            </w:r>
          </w:p>
          <w:p w14:paraId="261E783A" w14:textId="77777777" w:rsidR="00744815" w:rsidRPr="00DA6416" w:rsidRDefault="000E7704" w:rsidP="008C5D61">
            <w:pPr>
              <w:numPr>
                <w:ilvl w:val="0"/>
                <w:numId w:val="24"/>
              </w:numPr>
              <w:rPr>
                <w:rFonts w:ascii="Times New Roman" w:eastAsia="Times New Roman" w:hAnsi="Times New Roman" w:cs="Times New Roman"/>
              </w:rPr>
            </w:pPr>
            <w:r w:rsidRPr="4ECF97BB">
              <w:rPr>
                <w:rFonts w:ascii="Times New Roman" w:eastAsia="Times New Roman" w:hAnsi="Times New Roman" w:cs="Times New Roman"/>
              </w:rPr>
              <w:lastRenderedPageBreak/>
              <w:t>The user can input username again.</w:t>
            </w:r>
          </w:p>
          <w:p w14:paraId="79F70E9A" w14:textId="34221453"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AF-</w:t>
            </w:r>
            <w:r w:rsidR="007E6F3B" w:rsidRPr="4ECF97BB">
              <w:rPr>
                <w:rFonts w:ascii="Times New Roman" w:eastAsia="Times New Roman" w:hAnsi="Times New Roman" w:cs="Times New Roman"/>
              </w:rPr>
              <w:t>S3</w:t>
            </w:r>
            <w:r w:rsidRPr="4ECF97BB">
              <w:rPr>
                <w:rFonts w:ascii="Times New Roman" w:eastAsia="Times New Roman" w:hAnsi="Times New Roman" w:cs="Times New Roman"/>
              </w:rPr>
              <w:t>: If the user clicks on the “FORGOT PASSWORD” button</w:t>
            </w:r>
          </w:p>
          <w:p w14:paraId="15F8195E" w14:textId="14F8D2EC" w:rsidR="00744815" w:rsidRPr="00DA6416" w:rsidRDefault="000E7704" w:rsidP="008C5D61">
            <w:pPr>
              <w:numPr>
                <w:ilvl w:val="0"/>
                <w:numId w:val="18"/>
              </w:numPr>
              <w:rPr>
                <w:rFonts w:ascii="Times New Roman" w:eastAsia="Times New Roman" w:hAnsi="Times New Roman" w:cs="Times New Roman"/>
              </w:rPr>
            </w:pPr>
            <w:r w:rsidRPr="4ECF97BB">
              <w:rPr>
                <w:rFonts w:ascii="Times New Roman" w:eastAsia="Times New Roman" w:hAnsi="Times New Roman" w:cs="Times New Roman"/>
              </w:rPr>
              <w:t xml:space="preserve">User is led to the </w:t>
            </w:r>
            <w:r w:rsidR="00BD491A" w:rsidRPr="4ECF97BB">
              <w:rPr>
                <w:rFonts w:ascii="Times New Roman" w:eastAsia="Times New Roman" w:hAnsi="Times New Roman" w:cs="Times New Roman"/>
              </w:rPr>
              <w:t>Reset Password</w:t>
            </w:r>
            <w:r w:rsidRPr="4ECF97BB">
              <w:rPr>
                <w:rFonts w:ascii="Times New Roman" w:eastAsia="Times New Roman" w:hAnsi="Times New Roman" w:cs="Times New Roman"/>
              </w:rPr>
              <w:t xml:space="preserve"> page. </w:t>
            </w:r>
          </w:p>
        </w:tc>
      </w:tr>
      <w:tr w:rsidR="00744815" w14:paraId="0733DF59" w14:textId="77777777" w:rsidTr="008E4BA5">
        <w:trPr>
          <w:trHeight w:val="485"/>
        </w:trPr>
        <w:tc>
          <w:tcPr>
            <w:tcW w:w="2790" w:type="dxa"/>
            <w:tcBorders>
              <w:top w:val="single" w:sz="4" w:space="0" w:color="auto"/>
              <w:left w:val="single" w:sz="12" w:space="0" w:color="000000" w:themeColor="text1"/>
              <w:bottom w:val="single" w:sz="4" w:space="0" w:color="auto"/>
              <w:right w:val="single" w:sz="8" w:space="0" w:color="000000" w:themeColor="text1"/>
            </w:tcBorders>
            <w:shd w:val="clear" w:color="auto" w:fill="auto"/>
            <w:tcMar>
              <w:top w:w="100" w:type="dxa"/>
              <w:left w:w="100" w:type="dxa"/>
              <w:bottom w:w="100" w:type="dxa"/>
              <w:right w:w="100" w:type="dxa"/>
            </w:tcMar>
          </w:tcPr>
          <w:p w14:paraId="7F8BEB11"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lastRenderedPageBreak/>
              <w:t>Exceptions:</w:t>
            </w:r>
          </w:p>
        </w:tc>
        <w:tc>
          <w:tcPr>
            <w:tcW w:w="6060" w:type="dxa"/>
            <w:tcBorders>
              <w:top w:val="single" w:sz="4" w:space="0" w:color="auto"/>
              <w:left w:val="nil"/>
              <w:bottom w:val="single" w:sz="4" w:space="0" w:color="auto"/>
              <w:right w:val="single" w:sz="12" w:space="0" w:color="000000" w:themeColor="text1"/>
            </w:tcBorders>
            <w:shd w:val="clear" w:color="auto" w:fill="auto"/>
            <w:tcMar>
              <w:top w:w="100" w:type="dxa"/>
              <w:left w:w="100" w:type="dxa"/>
              <w:bottom w:w="100" w:type="dxa"/>
              <w:right w:w="100" w:type="dxa"/>
            </w:tcMar>
          </w:tcPr>
          <w:p w14:paraId="35C5FAD0" w14:textId="77777777" w:rsidR="00744815" w:rsidRPr="00DA6416" w:rsidRDefault="000E7704" w:rsidP="008C5D61">
            <w:pPr>
              <w:numPr>
                <w:ilvl w:val="0"/>
                <w:numId w:val="11"/>
              </w:numPr>
              <w:rPr>
                <w:rFonts w:ascii="Times New Roman" w:eastAsia="Times New Roman" w:hAnsi="Times New Roman" w:cs="Times New Roman"/>
              </w:rPr>
            </w:pPr>
            <w:r w:rsidRPr="4ECF97BB">
              <w:rPr>
                <w:rFonts w:ascii="Times New Roman" w:eastAsia="Times New Roman" w:hAnsi="Times New Roman" w:cs="Times New Roman"/>
              </w:rPr>
              <w:t xml:space="preserve">The user can choose to forget the password or register an account (if the account does not exist). </w:t>
            </w:r>
          </w:p>
        </w:tc>
      </w:tr>
      <w:tr w:rsidR="00744815" w14:paraId="35F71E2E" w14:textId="77777777" w:rsidTr="008E4BA5">
        <w:trPr>
          <w:trHeight w:val="485"/>
        </w:trPr>
        <w:tc>
          <w:tcPr>
            <w:tcW w:w="2790" w:type="dxa"/>
            <w:tcBorders>
              <w:top w:val="single" w:sz="4" w:space="0" w:color="auto"/>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0C0E61"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Includes:</w:t>
            </w:r>
          </w:p>
        </w:tc>
        <w:tc>
          <w:tcPr>
            <w:tcW w:w="6060" w:type="dxa"/>
            <w:tcBorders>
              <w:top w:val="single" w:sz="4" w:space="0" w:color="auto"/>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5909028"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 N/A</w:t>
            </w:r>
          </w:p>
        </w:tc>
      </w:tr>
      <w:tr w:rsidR="00744815" w14:paraId="754DA1E0"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4DA7C5"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Special Requirements: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22A2156"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 N/A</w:t>
            </w:r>
          </w:p>
        </w:tc>
      </w:tr>
      <w:tr w:rsidR="00744815" w14:paraId="0C1AF464"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48131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Assumptions: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E108DC0" w14:textId="77777777" w:rsidR="00744815" w:rsidRPr="00DA6416" w:rsidRDefault="000E7704" w:rsidP="008C5D61">
            <w:pPr>
              <w:numPr>
                <w:ilvl w:val="0"/>
                <w:numId w:val="21"/>
              </w:numPr>
              <w:rPr>
                <w:rFonts w:ascii="Times New Roman" w:eastAsia="Times New Roman" w:hAnsi="Times New Roman" w:cs="Times New Roman"/>
              </w:rPr>
            </w:pPr>
            <w:r w:rsidRPr="4ECF97BB">
              <w:rPr>
                <w:rFonts w:ascii="Times New Roman" w:eastAsia="Times New Roman" w:hAnsi="Times New Roman" w:cs="Times New Roman"/>
              </w:rPr>
              <w:t>Login is in English</w:t>
            </w:r>
          </w:p>
        </w:tc>
      </w:tr>
      <w:tr w:rsidR="00744815" w14:paraId="48837D8F" w14:textId="77777777" w:rsidTr="5AEFF462">
        <w:trPr>
          <w:trHeight w:val="485"/>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11E5AB4"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Notes and Issues:</w:t>
            </w:r>
          </w:p>
        </w:tc>
        <w:tc>
          <w:tcPr>
            <w:tcW w:w="606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48A4B9D"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NIL</w:t>
            </w:r>
          </w:p>
        </w:tc>
      </w:tr>
    </w:tbl>
    <w:p w14:paraId="7774ACC6" w14:textId="77777777" w:rsidR="00744815" w:rsidRPr="00DA6416" w:rsidRDefault="00744815">
      <w:pPr>
        <w:spacing w:line="276" w:lineRule="auto"/>
        <w:rPr>
          <w:rFonts w:ascii="Times New Roman" w:eastAsia="Times New Roman" w:hAnsi="Times New Roman" w:cs="Times New Roman"/>
        </w:rPr>
      </w:pPr>
    </w:p>
    <w:p w14:paraId="52151001" w14:textId="7FC539FA" w:rsidR="00744815" w:rsidRPr="00DA6416" w:rsidRDefault="00744815">
      <w:pPr>
        <w:spacing w:line="276" w:lineRule="auto"/>
        <w:rPr>
          <w:rFonts w:ascii="Times New Roman" w:eastAsia="Times New Roman" w:hAnsi="Times New Roman" w:cs="Times New Roman"/>
        </w:rPr>
      </w:pPr>
    </w:p>
    <w:p w14:paraId="35031F22" w14:textId="1DC46DFC" w:rsidR="00CE1787" w:rsidRPr="00DA6416" w:rsidRDefault="13A5358A" w:rsidP="00923CD3">
      <w:pPr>
        <w:rPr>
          <w:rFonts w:ascii="Times New Roman" w:eastAsia="Times New Roman" w:hAnsi="Times New Roman" w:cs="Times New Roman"/>
        </w:rPr>
      </w:pPr>
      <w:r w:rsidRPr="4ECF97BB">
        <w:rPr>
          <w:rFonts w:ascii="Times New Roman" w:eastAsia="Times New Roman" w:hAnsi="Times New Roman" w:cs="Times New Roman"/>
        </w:rPr>
        <w:br w:type="page"/>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18FD2BD8" w14:textId="77777777" w:rsidTr="00CE1787">
        <w:trPr>
          <w:trHeight w:val="437"/>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1D8A5"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Mar>
              <w:top w:w="100" w:type="dxa"/>
              <w:left w:w="100" w:type="dxa"/>
              <w:bottom w:w="100" w:type="dxa"/>
              <w:right w:w="100" w:type="dxa"/>
            </w:tcMar>
          </w:tcPr>
          <w:p w14:paraId="6C411CDD"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2</w:t>
            </w:r>
          </w:p>
        </w:tc>
      </w:tr>
      <w:tr w:rsidR="00744815" w14:paraId="0DF908E5"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87C420"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Use Case Name:</w:t>
            </w:r>
          </w:p>
        </w:tc>
        <w:tc>
          <w:tcPr>
            <w:tcW w:w="7005" w:type="dxa"/>
            <w:gridSpan w:val="3"/>
            <w:tcBorders>
              <w:top w:val="single" w:sz="8"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A7BE47A" w14:textId="5940D6BD"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 xml:space="preserve">Search for </w:t>
            </w:r>
            <w:r w:rsidR="00A37C0B" w:rsidRPr="4ECF97BB">
              <w:rPr>
                <w:rFonts w:ascii="Times New Roman" w:eastAsia="Times New Roman" w:hAnsi="Times New Roman" w:cs="Times New Roman"/>
              </w:rPr>
              <w:t>location(s) that provides sport facilities or healthy food options</w:t>
            </w:r>
            <w:r w:rsidR="6BF859A9" w:rsidRPr="4ECF97BB">
              <w:rPr>
                <w:rFonts w:ascii="Times New Roman" w:eastAsia="Times New Roman" w:hAnsi="Times New Roman" w:cs="Times New Roman"/>
              </w:rPr>
              <w:t xml:space="preserve"> in user’s current vicinity</w:t>
            </w:r>
          </w:p>
        </w:tc>
      </w:tr>
      <w:tr w:rsidR="00744815" w14:paraId="0E594B93"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D6F43D"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6480BB" w14:textId="57CB0DF8" w:rsidR="00744815" w:rsidRPr="00DA6416" w:rsidRDefault="00744815" w:rsidP="5AEFF462">
            <w:pPr>
              <w:pStyle w:val="NoSpacing"/>
              <w:rPr>
                <w:rFonts w:ascii="Times New Roman" w:eastAsia="Times New Roman" w:hAnsi="Times New Roman" w:cs="Times New Roman"/>
              </w:rPr>
            </w:pP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AB6518"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E52176B" w14:textId="7BF6B9C5" w:rsidR="00744815" w:rsidRPr="00DA6416" w:rsidRDefault="00744815" w:rsidP="5AEFF462">
            <w:pPr>
              <w:pStyle w:val="NoSpacing"/>
              <w:rPr>
                <w:rFonts w:ascii="Times New Roman" w:eastAsia="Times New Roman" w:hAnsi="Times New Roman" w:cs="Times New Roman"/>
              </w:rPr>
            </w:pPr>
          </w:p>
        </w:tc>
      </w:tr>
      <w:tr w:rsidR="00744815" w14:paraId="28E61831" w14:textId="77777777" w:rsidTr="00CE1787">
        <w:trPr>
          <w:trHeight w:val="433"/>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2B508DE"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621E48B" w14:textId="546F3ABA"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D4995AB" w14:textId="77777777" w:rsidR="00744815" w:rsidRPr="00DA6416" w:rsidRDefault="000E7704" w:rsidP="5AEFF462">
            <w:pPr>
              <w:pStyle w:val="NoSpacing"/>
              <w:rPr>
                <w:rFonts w:ascii="Times New Roman" w:eastAsia="Times New Roman" w:hAnsi="Times New Roman" w:cs="Times New Roman"/>
              </w:rPr>
            </w:pPr>
            <w:r w:rsidRPr="4ECF97BB">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AFF8D8D" w14:textId="6A5C5765" w:rsidR="00744815" w:rsidRPr="00DA6416" w:rsidRDefault="00744815" w:rsidP="5AEFF462">
            <w:pPr>
              <w:pStyle w:val="NoSpacing"/>
              <w:rPr>
                <w:rFonts w:ascii="Times New Roman" w:eastAsia="Times New Roman" w:hAnsi="Times New Roman" w:cs="Times New Roman"/>
              </w:rPr>
            </w:pPr>
          </w:p>
        </w:tc>
      </w:tr>
    </w:tbl>
    <w:p w14:paraId="1E3ACB99" w14:textId="77777777" w:rsidR="00744815" w:rsidRPr="00DA6416" w:rsidRDefault="00744815" w:rsidP="5AEFF462">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60"/>
      </w:tblGrid>
      <w:tr w:rsidR="00B8738A" w:rsidRPr="0080597C" w14:paraId="0B7E4A7F" w14:textId="77777777" w:rsidTr="295CBE27">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A15E1C" w14:textId="77777777" w:rsidR="00C94A20" w:rsidRPr="00DA6416" w:rsidRDefault="00C94A20" w:rsidP="5AEFF462">
            <w:pPr>
              <w:jc w:val="right"/>
              <w:rPr>
                <w:rFonts w:ascii="Times New Roman" w:eastAsia="Times New Roman" w:hAnsi="Times New Roman" w:cs="Times New Roman"/>
              </w:rPr>
            </w:pPr>
            <w:r w:rsidRPr="4ECF97BB">
              <w:rPr>
                <w:rFonts w:ascii="Times New Roman" w:eastAsia="Times New Roman" w:hAnsi="Times New Roman" w:cs="Times New Roman"/>
              </w:rPr>
              <w:t>Actor:</w:t>
            </w:r>
          </w:p>
        </w:tc>
        <w:tc>
          <w:tcPr>
            <w:tcW w:w="6060"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9A4347B" w14:textId="7A1E74EA" w:rsidR="00C94A20" w:rsidRPr="00DA6416" w:rsidRDefault="00C94A20" w:rsidP="5AEFF462">
            <w:pPr>
              <w:rPr>
                <w:rFonts w:ascii="Times New Roman" w:eastAsia="Times New Roman" w:hAnsi="Times New Roman" w:cs="Times New Roman"/>
              </w:rPr>
            </w:pPr>
            <w:r w:rsidRPr="4ECF97BB">
              <w:rPr>
                <w:rFonts w:ascii="Times New Roman" w:eastAsia="Times New Roman" w:hAnsi="Times New Roman" w:cs="Times New Roman"/>
                <w:color w:val="000000" w:themeColor="text1"/>
              </w:rPr>
              <w:t>User (Initiating actor), Google API</w:t>
            </w:r>
            <w:r w:rsidR="509FA34D" w:rsidRPr="50325130">
              <w:rPr>
                <w:rFonts w:ascii="Times New Roman" w:eastAsia="Times New Roman" w:hAnsi="Times New Roman" w:cs="Times New Roman"/>
                <w:color w:val="000000" w:themeColor="text1"/>
              </w:rPr>
              <w:t>, Geolocation API</w:t>
            </w:r>
          </w:p>
        </w:tc>
      </w:tr>
      <w:tr w:rsidR="00B8738A" w:rsidRPr="0080597C" w14:paraId="441C1B53"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FCAEA0" w14:textId="77777777" w:rsidR="00C94A20" w:rsidRPr="00DA6416" w:rsidRDefault="00C94A20" w:rsidP="5AEFF462">
            <w:pPr>
              <w:jc w:val="right"/>
              <w:rPr>
                <w:rFonts w:ascii="Times New Roman" w:eastAsia="Times New Roman" w:hAnsi="Times New Roman" w:cs="Times New Roman"/>
              </w:rPr>
            </w:pPr>
            <w:r w:rsidRPr="4ECF97BB">
              <w:rPr>
                <w:rFonts w:ascii="Times New Roman" w:eastAsia="Times New Roman" w:hAnsi="Times New Roman" w:cs="Times New Roman"/>
              </w:rPr>
              <w:t>Description:</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6C3E45A" w14:textId="0DE2FE0E" w:rsidR="00C94A20" w:rsidRPr="00DA6416" w:rsidRDefault="00C94A20" w:rsidP="5AEFF462">
            <w:pPr>
              <w:rPr>
                <w:rFonts w:ascii="Times New Roman" w:eastAsia="Times New Roman" w:hAnsi="Times New Roman" w:cs="Times New Roman"/>
              </w:rPr>
            </w:pPr>
            <w:r w:rsidRPr="4ECF97BB">
              <w:rPr>
                <w:rFonts w:ascii="Times New Roman" w:eastAsia="Times New Roman" w:hAnsi="Times New Roman" w:cs="Times New Roman"/>
                <w:color w:val="000000" w:themeColor="text1"/>
              </w:rPr>
              <w:t>User can see locations near him/her that are used for exercising or provide them with healthy food options.</w:t>
            </w:r>
          </w:p>
        </w:tc>
      </w:tr>
      <w:tr w:rsidR="00B8738A" w:rsidRPr="0080597C" w14:paraId="095C7F1E"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5115B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Preconditions: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2BA1FA4" w14:textId="77777777" w:rsidR="00744815" w:rsidRPr="00DA6416" w:rsidRDefault="000E7704" w:rsidP="008C5D61">
            <w:pPr>
              <w:numPr>
                <w:ilvl w:val="0"/>
                <w:numId w:val="22"/>
              </w:numPr>
              <w:rPr>
                <w:rFonts w:ascii="Times New Roman" w:eastAsia="Times New Roman" w:hAnsi="Times New Roman" w:cs="Times New Roman"/>
              </w:rPr>
            </w:pPr>
            <w:r w:rsidRPr="4ECF97BB">
              <w:rPr>
                <w:rFonts w:ascii="Times New Roman" w:eastAsia="Times New Roman" w:hAnsi="Times New Roman" w:cs="Times New Roman"/>
              </w:rPr>
              <w:t xml:space="preserve"> User login successfully.</w:t>
            </w:r>
          </w:p>
        </w:tc>
      </w:tr>
      <w:tr w:rsidR="00B8738A" w:rsidRPr="0080597C" w14:paraId="60DB2045"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855FA4"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Postconditions: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36CD40A" w14:textId="131D1449" w:rsidR="00FD3009" w:rsidRPr="00DA6416" w:rsidRDefault="006A395C" w:rsidP="008C5D61">
            <w:pPr>
              <w:pStyle w:val="NormalWeb"/>
              <w:numPr>
                <w:ilvl w:val="0"/>
                <w:numId w:val="45"/>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The </w:t>
            </w:r>
            <w:proofErr w:type="spellStart"/>
            <w:r w:rsidRPr="4ECF97BB">
              <w:rPr>
                <w:rFonts w:ascii="Times New Roman" w:eastAsia="Times New Roman" w:hAnsi="Times New Roman" w:cs="Times New Roman"/>
                <w:color w:val="000000" w:themeColor="text1"/>
                <w:sz w:val="22"/>
                <w:szCs w:val="22"/>
              </w:rPr>
              <w:t>AroundMe</w:t>
            </w:r>
            <w:proofErr w:type="spellEnd"/>
            <w:r w:rsidRPr="4ECF97BB">
              <w:rPr>
                <w:rFonts w:ascii="Times New Roman" w:eastAsia="Times New Roman" w:hAnsi="Times New Roman" w:cs="Times New Roman"/>
                <w:color w:val="000000" w:themeColor="text1"/>
                <w:sz w:val="22"/>
                <w:szCs w:val="22"/>
              </w:rPr>
              <w:t xml:space="preserve"> interface is loaded.</w:t>
            </w:r>
          </w:p>
          <w:p w14:paraId="63B2E3D4" w14:textId="79F0EA79" w:rsidR="00744815" w:rsidRPr="00DA6416" w:rsidRDefault="006A395C" w:rsidP="008C5D61">
            <w:pPr>
              <w:pStyle w:val="NormalWeb"/>
              <w:numPr>
                <w:ilvl w:val="0"/>
                <w:numId w:val="45"/>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Relative positions of sports venues or eateries that sell healthy food </w:t>
            </w:r>
            <w:r w:rsidR="04C1CEFD" w:rsidRPr="75EF1C65">
              <w:rPr>
                <w:rFonts w:ascii="Times New Roman" w:eastAsia="Times New Roman" w:hAnsi="Times New Roman" w:cs="Times New Roman"/>
                <w:color w:val="000000" w:themeColor="text1"/>
                <w:sz w:val="22"/>
                <w:szCs w:val="22"/>
              </w:rPr>
              <w:t xml:space="preserve">near user’s location </w:t>
            </w:r>
            <w:r w:rsidRPr="4ECF97BB">
              <w:rPr>
                <w:rFonts w:ascii="Times New Roman" w:eastAsia="Times New Roman" w:hAnsi="Times New Roman" w:cs="Times New Roman"/>
                <w:color w:val="000000" w:themeColor="text1"/>
                <w:sz w:val="22"/>
                <w:szCs w:val="22"/>
              </w:rPr>
              <w:t>will be displayed on a map.</w:t>
            </w:r>
          </w:p>
        </w:tc>
      </w:tr>
      <w:tr w:rsidR="00B8738A" w:rsidRPr="0080597C" w14:paraId="75784D0F"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71D241"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Priority:</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69BE3A1" w14:textId="77777777" w:rsidR="00744815" w:rsidRPr="00DA6416" w:rsidRDefault="000E7704" w:rsidP="008C5D61">
            <w:pPr>
              <w:numPr>
                <w:ilvl w:val="0"/>
                <w:numId w:val="37"/>
              </w:numPr>
              <w:rPr>
                <w:rFonts w:ascii="Times New Roman" w:eastAsia="Times New Roman" w:hAnsi="Times New Roman" w:cs="Times New Roman"/>
              </w:rPr>
            </w:pPr>
            <w:r w:rsidRPr="4ECF97BB">
              <w:rPr>
                <w:rFonts w:ascii="Times New Roman" w:eastAsia="Times New Roman" w:hAnsi="Times New Roman" w:cs="Times New Roman"/>
              </w:rPr>
              <w:t>High.</w:t>
            </w:r>
          </w:p>
        </w:tc>
      </w:tr>
      <w:tr w:rsidR="00B8738A" w:rsidRPr="0080597C" w14:paraId="560B2FD8"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3133C9"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Frequency of Use:</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19C58E6" w14:textId="5C6E1659" w:rsidR="00744815" w:rsidRPr="00DA6416" w:rsidRDefault="008D1717" w:rsidP="008C5D61">
            <w:pPr>
              <w:numPr>
                <w:ilvl w:val="0"/>
                <w:numId w:val="32"/>
              </w:numPr>
              <w:rPr>
                <w:rFonts w:ascii="Times New Roman" w:eastAsia="Times New Roman" w:hAnsi="Times New Roman" w:cs="Times New Roman"/>
              </w:rPr>
            </w:pPr>
            <w:r w:rsidRPr="4ECF97BB">
              <w:rPr>
                <w:rFonts w:ascii="Times New Roman" w:eastAsia="Times New Roman" w:hAnsi="Times New Roman" w:cs="Times New Roman"/>
                <w:color w:val="000000" w:themeColor="text1"/>
              </w:rPr>
              <w:t xml:space="preserve">Whenever the user </w:t>
            </w:r>
            <w:r w:rsidR="1FEF078E" w:rsidRPr="00923CD3">
              <w:rPr>
                <w:rFonts w:ascii="Times New Roman" w:eastAsia="Times New Roman" w:hAnsi="Times New Roman" w:cs="Times New Roman"/>
                <w:color w:val="000000" w:themeColor="text1"/>
              </w:rPr>
              <w:t xml:space="preserve">loads the </w:t>
            </w:r>
            <w:proofErr w:type="spellStart"/>
            <w:r w:rsidR="1FEF078E" w:rsidRPr="00923CD3">
              <w:rPr>
                <w:rFonts w:ascii="Times New Roman" w:eastAsia="Times New Roman" w:hAnsi="Times New Roman" w:cs="Times New Roman"/>
                <w:color w:val="000000" w:themeColor="text1"/>
              </w:rPr>
              <w:t>AroundMe</w:t>
            </w:r>
            <w:proofErr w:type="spellEnd"/>
            <w:r w:rsidR="1FEF078E" w:rsidRPr="00923CD3">
              <w:rPr>
                <w:rFonts w:ascii="Times New Roman" w:eastAsia="Times New Roman" w:hAnsi="Times New Roman" w:cs="Times New Roman"/>
                <w:color w:val="000000" w:themeColor="text1"/>
              </w:rPr>
              <w:t xml:space="preserve"> </w:t>
            </w:r>
            <w:commentRangeStart w:id="177"/>
            <w:r w:rsidR="1FEF078E" w:rsidRPr="00923CD3">
              <w:rPr>
                <w:rFonts w:ascii="Times New Roman" w:eastAsia="Times New Roman" w:hAnsi="Times New Roman" w:cs="Times New Roman"/>
                <w:color w:val="000000" w:themeColor="text1"/>
              </w:rPr>
              <w:t>tab</w:t>
            </w:r>
            <w:commentRangeEnd w:id="177"/>
            <w:r>
              <w:rPr>
                <w:rStyle w:val="CommentReference"/>
              </w:rPr>
              <w:commentReference w:id="177"/>
            </w:r>
            <w:r w:rsidRPr="4ECF97BB">
              <w:rPr>
                <w:rFonts w:ascii="Times New Roman" w:eastAsia="Times New Roman" w:hAnsi="Times New Roman" w:cs="Times New Roman"/>
                <w:color w:val="000000" w:themeColor="text1"/>
              </w:rPr>
              <w:t xml:space="preserve"> for healthy food and exercise locations around him/her</w:t>
            </w:r>
            <w:r w:rsidR="005C20D5" w:rsidRPr="4ECF97BB">
              <w:rPr>
                <w:rFonts w:ascii="Times New Roman" w:eastAsia="Times New Roman" w:hAnsi="Times New Roman" w:cs="Times New Roman"/>
                <w:color w:val="000000" w:themeColor="text1"/>
              </w:rPr>
              <w:t xml:space="preserve"> (on-demand)</w:t>
            </w:r>
          </w:p>
        </w:tc>
      </w:tr>
      <w:tr w:rsidR="00B8738A" w:rsidRPr="0080597C" w14:paraId="6723F469"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374578"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Flow of Events: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3C66F60" w14:textId="29B15789" w:rsidR="00061FE4" w:rsidRPr="00DA6416" w:rsidRDefault="00061FE4"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User selects the </w:t>
            </w:r>
            <w:proofErr w:type="spellStart"/>
            <w:r w:rsidRPr="4ECF97BB">
              <w:rPr>
                <w:rFonts w:ascii="Times New Roman" w:eastAsia="Times New Roman" w:hAnsi="Times New Roman" w:cs="Times New Roman"/>
                <w:color w:val="000000" w:themeColor="text1"/>
                <w:sz w:val="22"/>
                <w:szCs w:val="22"/>
              </w:rPr>
              <w:t>AroundMe</w:t>
            </w:r>
            <w:proofErr w:type="spellEnd"/>
            <w:r w:rsidRPr="4ECF97BB">
              <w:rPr>
                <w:rFonts w:ascii="Times New Roman" w:eastAsia="Times New Roman" w:hAnsi="Times New Roman" w:cs="Times New Roman"/>
                <w:color w:val="000000" w:themeColor="text1"/>
                <w:sz w:val="22"/>
                <w:szCs w:val="22"/>
              </w:rPr>
              <w:t xml:space="preserve"> tab on the main page.</w:t>
            </w:r>
          </w:p>
          <w:p w14:paraId="6EAB6FB8" w14:textId="29B15789" w:rsidR="00061FE4" w:rsidRPr="00DA6416" w:rsidRDefault="00061FE4"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The </w:t>
            </w:r>
            <w:proofErr w:type="spellStart"/>
            <w:r w:rsidRPr="4ECF97BB">
              <w:rPr>
                <w:rFonts w:ascii="Times New Roman" w:eastAsia="Times New Roman" w:hAnsi="Times New Roman" w:cs="Times New Roman"/>
                <w:color w:val="000000" w:themeColor="text1"/>
                <w:sz w:val="22"/>
                <w:szCs w:val="22"/>
              </w:rPr>
              <w:t>AroundMe</w:t>
            </w:r>
            <w:proofErr w:type="spellEnd"/>
            <w:r w:rsidRPr="4ECF97BB">
              <w:rPr>
                <w:rFonts w:ascii="Times New Roman" w:eastAsia="Times New Roman" w:hAnsi="Times New Roman" w:cs="Times New Roman"/>
                <w:color w:val="000000" w:themeColor="text1"/>
                <w:sz w:val="22"/>
                <w:szCs w:val="22"/>
              </w:rPr>
              <w:t xml:space="preserve"> page is loaded.</w:t>
            </w:r>
          </w:p>
          <w:p w14:paraId="41E9C860" w14:textId="56ED6242" w:rsidR="00061FE4" w:rsidRPr="00DA6416" w:rsidRDefault="00061FE4"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System searches for locations of interest from its database that are near to the user’s current location (radius = </w:t>
            </w:r>
            <w:r w:rsidR="5797988B" w:rsidRPr="4ECF97BB">
              <w:rPr>
                <w:rFonts w:ascii="Times New Roman" w:eastAsia="Times New Roman" w:hAnsi="Times New Roman" w:cs="Times New Roman"/>
                <w:color w:val="000000" w:themeColor="text1"/>
                <w:sz w:val="22"/>
                <w:szCs w:val="22"/>
              </w:rPr>
              <w:t>4km)</w:t>
            </w:r>
            <w:r w:rsidR="1ED44654" w:rsidRPr="4ECF97BB">
              <w:rPr>
                <w:rFonts w:ascii="Times New Roman" w:eastAsia="Times New Roman" w:hAnsi="Times New Roman" w:cs="Times New Roman"/>
                <w:color w:val="000000" w:themeColor="text1"/>
                <w:sz w:val="22"/>
                <w:szCs w:val="22"/>
              </w:rPr>
              <w:t>.</w:t>
            </w:r>
          </w:p>
          <w:p w14:paraId="40B8DF52" w14:textId="29B15789" w:rsidR="00061FE4" w:rsidRPr="00DA6416" w:rsidRDefault="00061FE4"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proofErr w:type="spellStart"/>
            <w:r w:rsidRPr="4ECF97BB">
              <w:rPr>
                <w:rFonts w:ascii="Times New Roman" w:eastAsia="Times New Roman" w:hAnsi="Times New Roman" w:cs="Times New Roman"/>
                <w:color w:val="000000" w:themeColor="text1"/>
                <w:sz w:val="22"/>
                <w:szCs w:val="22"/>
              </w:rPr>
              <w:t>AroundMe</w:t>
            </w:r>
            <w:proofErr w:type="spellEnd"/>
            <w:r w:rsidRPr="4ECF97BB">
              <w:rPr>
                <w:rFonts w:ascii="Times New Roman" w:eastAsia="Times New Roman" w:hAnsi="Times New Roman" w:cs="Times New Roman"/>
                <w:color w:val="000000" w:themeColor="text1"/>
                <w:sz w:val="22"/>
                <w:szCs w:val="22"/>
              </w:rPr>
              <w:t xml:space="preserve"> page displays a map of locations that provides sports facilities and healthy food options.</w:t>
            </w:r>
          </w:p>
          <w:p w14:paraId="0453315E" w14:textId="5AAD1407" w:rsidR="00744815" w:rsidRPr="00DA6416" w:rsidRDefault="00061FE4"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User selects one of the locations from the results obtained.</w:t>
            </w:r>
          </w:p>
          <w:p w14:paraId="6CF3FC53" w14:textId="135FF017" w:rsidR="00744815" w:rsidRPr="00DA6416" w:rsidRDefault="00739E45" w:rsidP="008C5D61">
            <w:pPr>
              <w:pStyle w:val="NormalWeb"/>
              <w:numPr>
                <w:ilvl w:val="0"/>
                <w:numId w:val="46"/>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 xml:space="preserve">The details of selected location will be displayed. </w:t>
            </w:r>
          </w:p>
        </w:tc>
      </w:tr>
      <w:tr w:rsidR="00B8738A" w:rsidRPr="0080597C" w14:paraId="74228C89"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9644E8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Alternative Flows: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EF11038" w14:textId="77832D8D" w:rsidR="00744815" w:rsidRPr="00DA6416" w:rsidRDefault="24533B7A" w:rsidP="27ECC1B3">
            <w:pPr>
              <w:pStyle w:val="NormalWeb"/>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AF-S</w:t>
            </w:r>
            <w:r w:rsidR="007E6F3B" w:rsidRPr="4ECF97BB">
              <w:rPr>
                <w:rFonts w:ascii="Times New Roman" w:eastAsia="Times New Roman" w:hAnsi="Times New Roman" w:cs="Times New Roman"/>
                <w:color w:val="000000" w:themeColor="text1"/>
                <w:sz w:val="22"/>
                <w:szCs w:val="22"/>
              </w:rPr>
              <w:t>1</w:t>
            </w:r>
            <w:r w:rsidRPr="4ECF97BB">
              <w:rPr>
                <w:rFonts w:ascii="Times New Roman" w:eastAsia="Times New Roman" w:hAnsi="Times New Roman" w:cs="Times New Roman"/>
                <w:color w:val="000000" w:themeColor="text1"/>
                <w:sz w:val="22"/>
                <w:szCs w:val="22"/>
              </w:rPr>
              <w:t xml:space="preserve">: If the user </w:t>
            </w:r>
            <w:r w:rsidR="5C7EDB19" w:rsidRPr="4ECF97BB">
              <w:rPr>
                <w:rFonts w:ascii="Times New Roman" w:eastAsia="Times New Roman" w:hAnsi="Times New Roman" w:cs="Times New Roman"/>
                <w:color w:val="000000" w:themeColor="text1"/>
                <w:sz w:val="22"/>
                <w:szCs w:val="22"/>
              </w:rPr>
              <w:t>has not allowed access to location</w:t>
            </w:r>
            <w:r w:rsidR="06761181" w:rsidRPr="4ECF97BB">
              <w:rPr>
                <w:rFonts w:ascii="Times New Roman" w:eastAsia="Times New Roman" w:hAnsi="Times New Roman" w:cs="Times New Roman"/>
                <w:color w:val="000000" w:themeColor="text1"/>
                <w:sz w:val="22"/>
                <w:szCs w:val="22"/>
              </w:rPr>
              <w:t>, there would not be any locations displayed on the map.</w:t>
            </w:r>
          </w:p>
          <w:p w14:paraId="54D11514" w14:textId="6ACA3BB1" w:rsidR="00744815" w:rsidRPr="00DA6416" w:rsidRDefault="00744815" w:rsidP="2463F1F1">
            <w:pPr>
              <w:pStyle w:val="NormalWeb"/>
              <w:spacing w:before="0" w:beforeAutospacing="0" w:after="0" w:afterAutospacing="0"/>
              <w:textAlignment w:val="baseline"/>
              <w:rPr>
                <w:rFonts w:ascii="Times New Roman" w:eastAsia="Times New Roman" w:hAnsi="Times New Roman" w:cs="Times New Roman"/>
                <w:color w:val="000000"/>
                <w:sz w:val="22"/>
                <w:szCs w:val="22"/>
              </w:rPr>
            </w:pPr>
          </w:p>
        </w:tc>
      </w:tr>
      <w:tr w:rsidR="00B8738A" w:rsidRPr="0080597C" w14:paraId="1DD4C816"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764FAA"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Exceptions: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1DB1C2E"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N/A</w:t>
            </w:r>
          </w:p>
        </w:tc>
      </w:tr>
      <w:tr w:rsidR="00B8738A" w:rsidRPr="0080597C" w14:paraId="43AADB15"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0CB063"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Includes: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CD788E1" w14:textId="097C6604"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N/A</w:t>
            </w:r>
          </w:p>
        </w:tc>
      </w:tr>
      <w:tr w:rsidR="00B8738A" w:rsidRPr="0080597C" w14:paraId="222838F8"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A38914"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lastRenderedPageBreak/>
              <w:t>Special Requirements: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8CE6C93" w14:textId="7F619294"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N/A</w:t>
            </w:r>
          </w:p>
        </w:tc>
      </w:tr>
      <w:tr w:rsidR="00B8738A" w:rsidRPr="0080597C" w14:paraId="0C7A92BB" w14:textId="77777777" w:rsidTr="295CBE2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1E356B"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Assumptions: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DF433F9" w14:textId="0D2E6471" w:rsidR="00744815" w:rsidRPr="00DA6416" w:rsidRDefault="37F2C009" w:rsidP="2463F1F1">
            <w:pPr>
              <w:rPr>
                <w:rFonts w:ascii="Times New Roman" w:eastAsia="Times New Roman" w:hAnsi="Times New Roman" w:cs="Times New Roman"/>
                <w:color w:val="000000" w:themeColor="text1"/>
              </w:rPr>
            </w:pPr>
            <w:r w:rsidRPr="4ECF97BB">
              <w:rPr>
                <w:rFonts w:ascii="Times New Roman" w:eastAsia="Times New Roman" w:hAnsi="Times New Roman" w:cs="Times New Roman"/>
                <w:color w:val="000000" w:themeColor="text1"/>
              </w:rPr>
              <w:t>N/A</w:t>
            </w:r>
          </w:p>
        </w:tc>
      </w:tr>
      <w:tr w:rsidR="00B8738A" w:rsidRPr="0080597C" w14:paraId="5F1A3F5B" w14:textId="77777777" w:rsidTr="295CBE27">
        <w:trPr>
          <w:trHeight w:val="485"/>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55BB70C" w14:textId="77777777" w:rsidR="00744815" w:rsidRPr="00DA6416" w:rsidRDefault="000E7704" w:rsidP="5AEFF462">
            <w:pPr>
              <w:jc w:val="right"/>
              <w:rPr>
                <w:rFonts w:ascii="Times New Roman" w:eastAsia="Times New Roman" w:hAnsi="Times New Roman" w:cs="Times New Roman"/>
              </w:rPr>
            </w:pPr>
            <w:r w:rsidRPr="4ECF97BB">
              <w:rPr>
                <w:rFonts w:ascii="Times New Roman" w:eastAsia="Times New Roman" w:hAnsi="Times New Roman" w:cs="Times New Roman"/>
              </w:rPr>
              <w:t>Notes and Issues:</w:t>
            </w:r>
          </w:p>
        </w:tc>
        <w:tc>
          <w:tcPr>
            <w:tcW w:w="606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A8A1A28" w14:textId="77777777" w:rsidR="00744815" w:rsidRPr="00DA6416" w:rsidRDefault="000E7704" w:rsidP="5AEFF462">
            <w:pPr>
              <w:rPr>
                <w:rFonts w:ascii="Times New Roman" w:eastAsia="Times New Roman" w:hAnsi="Times New Roman" w:cs="Times New Roman"/>
              </w:rPr>
            </w:pPr>
            <w:r w:rsidRPr="4ECF97BB">
              <w:rPr>
                <w:rFonts w:ascii="Times New Roman" w:eastAsia="Times New Roman" w:hAnsi="Times New Roman" w:cs="Times New Roman"/>
              </w:rPr>
              <w:t xml:space="preserve"> NIL</w:t>
            </w:r>
          </w:p>
        </w:tc>
      </w:tr>
    </w:tbl>
    <w:p w14:paraId="0CFD6333" w14:textId="77777777" w:rsidR="00744815" w:rsidRPr="00DA6416" w:rsidRDefault="00744815" w:rsidP="5AEFF462">
      <w:pPr>
        <w:rPr>
          <w:rFonts w:ascii="Times New Roman" w:eastAsia="Times New Roman" w:hAnsi="Times New Roman" w:cs="Times New Roman"/>
        </w:rPr>
      </w:pPr>
    </w:p>
    <w:p w14:paraId="77453690" w14:textId="77777777" w:rsidR="00EE0C1A" w:rsidRPr="00DA6416" w:rsidRDefault="00EE0C1A" w:rsidP="5AEFF462">
      <w:pPr>
        <w:rPr>
          <w:rFonts w:ascii="Times New Roman" w:eastAsia="Times New Roman" w:hAnsi="Times New Roman" w:cs="Times New Roman"/>
        </w:rPr>
      </w:pPr>
    </w:p>
    <w:p w14:paraId="76471545" w14:textId="74DFDCF0" w:rsidR="00C00A97" w:rsidRPr="00DA6416" w:rsidRDefault="79DA8077" w:rsidP="27ECC1B3">
      <w:pPr>
        <w:rPr>
          <w:rFonts w:ascii="Times New Roman" w:eastAsia="Times New Roman" w:hAnsi="Times New Roman" w:cs="Times New Roman"/>
        </w:rPr>
      </w:pPr>
      <w:r w:rsidRPr="4ECF97BB">
        <w:rPr>
          <w:rFonts w:ascii="Times New Roman" w:eastAsia="Times New Roman" w:hAnsi="Times New Roman" w:cs="Times New Roman"/>
        </w:rPr>
        <w:br w:type="page"/>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7ED4D250" w14:textId="77777777" w:rsidTr="3A2C435E">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819C5C"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27583ACF" w14:textId="2036696C" w:rsidR="00744815" w:rsidRPr="00DA6416" w:rsidRDefault="65AD99BB" w:rsidP="3A2C435E">
            <w:pPr>
              <w:rPr>
                <w:rFonts w:ascii="Times New Roman" w:eastAsia="Times New Roman" w:hAnsi="Times New Roman" w:cs="Times New Roman"/>
              </w:rPr>
            </w:pPr>
            <w:r w:rsidRPr="4ECF97BB">
              <w:rPr>
                <w:rFonts w:ascii="Times New Roman" w:eastAsia="Times New Roman" w:hAnsi="Times New Roman" w:cs="Times New Roman"/>
              </w:rPr>
              <w:t xml:space="preserve"> </w:t>
            </w:r>
            <w:r w:rsidR="568785D4" w:rsidRPr="4ECF97BB">
              <w:rPr>
                <w:rFonts w:ascii="Times New Roman" w:eastAsia="Times New Roman" w:hAnsi="Times New Roman" w:cs="Times New Roman"/>
              </w:rPr>
              <w:t>3</w:t>
            </w:r>
          </w:p>
        </w:tc>
      </w:tr>
      <w:tr w:rsidR="00744815" w14:paraId="07AB4DAA"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5955354"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CAA988F" w14:textId="4F225C55" w:rsidR="00744815" w:rsidRPr="00DA6416" w:rsidRDefault="38DD7F17" w:rsidP="3A2C435E">
            <w:pPr>
              <w:rPr>
                <w:rFonts w:ascii="Times New Roman" w:eastAsia="Times New Roman" w:hAnsi="Times New Roman" w:cs="Times New Roman"/>
                <w:color w:val="000000" w:themeColor="text1"/>
              </w:rPr>
            </w:pPr>
            <w:r w:rsidRPr="4ECF97BB">
              <w:rPr>
                <w:rFonts w:ascii="Times New Roman" w:eastAsia="Times New Roman" w:hAnsi="Times New Roman" w:cs="Times New Roman"/>
                <w:color w:val="000000" w:themeColor="text1"/>
              </w:rPr>
              <w:t>View</w:t>
            </w:r>
            <w:r w:rsidR="0761FEF3" w:rsidRPr="4ECF97BB">
              <w:rPr>
                <w:rFonts w:ascii="Times New Roman" w:eastAsia="Times New Roman" w:hAnsi="Times New Roman" w:cs="Times New Roman"/>
                <w:color w:val="000000" w:themeColor="text1"/>
              </w:rPr>
              <w:t xml:space="preserve"> directions to selected location</w:t>
            </w:r>
          </w:p>
        </w:tc>
      </w:tr>
      <w:tr w:rsidR="00744815" w14:paraId="5B08C29A"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CF3093"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874BA0" w14:textId="7BC65D63" w:rsidR="00744815" w:rsidRPr="00DA6416" w:rsidRDefault="00744815" w:rsidP="3A2C435E">
            <w:pPr>
              <w:rPr>
                <w:rFonts w:ascii="Times New Roman" w:eastAsia="Times New Roman" w:hAnsi="Times New Roman" w:cs="Times New Roman"/>
              </w:rPr>
            </w:pP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6CF2E6"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FAF16C1" w14:textId="231D96C1" w:rsidR="00744815" w:rsidRPr="00DA6416" w:rsidRDefault="00744815" w:rsidP="3A2C435E">
            <w:pPr>
              <w:rPr>
                <w:rFonts w:ascii="Times New Roman" w:eastAsia="Times New Roman" w:hAnsi="Times New Roman" w:cs="Times New Roman"/>
              </w:rPr>
            </w:pPr>
          </w:p>
        </w:tc>
      </w:tr>
      <w:tr w:rsidR="00744815" w14:paraId="0F512358" w14:textId="77777777" w:rsidTr="00D01C6E">
        <w:trPr>
          <w:trHeight w:val="497"/>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A1E7BA3"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E7A196B" w14:textId="2F1A3038" w:rsidR="00744815" w:rsidRPr="00DA6416" w:rsidRDefault="00744815" w:rsidP="3A2C435E">
            <w:pPr>
              <w:rPr>
                <w:rFonts w:ascii="Times New Roman" w:eastAsia="Times New Roman" w:hAnsi="Times New Roman" w:cs="Times New Roman"/>
              </w:rPr>
            </w:pP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2D2E0BCB" w14:textId="77777777" w:rsidR="00744815" w:rsidRPr="00DA6416" w:rsidRDefault="65AD99BB" w:rsidP="3A2C435E">
            <w:pPr>
              <w:jc w:val="right"/>
              <w:rPr>
                <w:rFonts w:ascii="Times New Roman" w:eastAsia="Times New Roman" w:hAnsi="Times New Roman" w:cs="Times New Roman"/>
              </w:rPr>
            </w:pPr>
            <w:r w:rsidRPr="4ECF97BB">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A873034" w14:textId="22287DF7" w:rsidR="00744815" w:rsidRPr="00DA6416" w:rsidRDefault="00744815" w:rsidP="3A2C435E">
            <w:pPr>
              <w:rPr>
                <w:rFonts w:ascii="Times New Roman" w:eastAsia="Times New Roman" w:hAnsi="Times New Roman" w:cs="Times New Roman"/>
              </w:rPr>
            </w:pPr>
          </w:p>
        </w:tc>
      </w:tr>
    </w:tbl>
    <w:p w14:paraId="36C5A263" w14:textId="77777777" w:rsidR="00744815" w:rsidRPr="00DA6416" w:rsidRDefault="65AD99BB" w:rsidP="3A2C435E">
      <w:pPr>
        <w:rPr>
          <w:rFonts w:ascii="Times New Roman" w:eastAsia="Times New Roman" w:hAnsi="Times New Roman" w:cs="Times New Roman"/>
        </w:rPr>
      </w:pPr>
      <w:r w:rsidRPr="4ECF97BB">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50"/>
        <w:gridCol w:w="6285"/>
      </w:tblGrid>
      <w:tr w:rsidR="003E62BE" w14:paraId="4A418552" w14:textId="77777777" w:rsidTr="3A2C435E">
        <w:trPr>
          <w:trHeight w:val="500"/>
        </w:trPr>
        <w:tc>
          <w:tcPr>
            <w:tcW w:w="255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F38B60" w14:textId="77777777" w:rsidR="00FD57C2" w:rsidRPr="00DA6416" w:rsidRDefault="41A1B69D" w:rsidP="3A2C435E">
            <w:pPr>
              <w:jc w:val="right"/>
              <w:rPr>
                <w:rFonts w:ascii="Times New Roman" w:eastAsia="Times New Roman" w:hAnsi="Times New Roman" w:cs="Times New Roman"/>
              </w:rPr>
            </w:pPr>
            <w:r w:rsidRPr="4ECF97BB">
              <w:rPr>
                <w:rFonts w:ascii="Times New Roman" w:eastAsia="Times New Roman" w:hAnsi="Times New Roman" w:cs="Times New Roman"/>
              </w:rPr>
              <w:t>Actor:</w:t>
            </w:r>
          </w:p>
        </w:tc>
        <w:tc>
          <w:tcPr>
            <w:tcW w:w="628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836D2CA" w14:textId="607C63F9" w:rsidR="00FD57C2" w:rsidRPr="00DA6416" w:rsidRDefault="41A1B69D" w:rsidP="3A2C435E">
            <w:pPr>
              <w:rPr>
                <w:rFonts w:ascii="Times New Roman" w:eastAsia="Times New Roman" w:hAnsi="Times New Roman" w:cs="Times New Roman"/>
                <w:color w:val="000000" w:themeColor="text1"/>
              </w:rPr>
            </w:pPr>
            <w:r w:rsidRPr="4ECF97BB">
              <w:rPr>
                <w:rFonts w:ascii="Times New Roman" w:eastAsia="Times New Roman" w:hAnsi="Times New Roman" w:cs="Times New Roman"/>
                <w:color w:val="000000" w:themeColor="text1"/>
              </w:rPr>
              <w:t xml:space="preserve"> </w:t>
            </w:r>
            <w:r w:rsidR="3700AB5D" w:rsidRPr="4ECF97BB">
              <w:rPr>
                <w:rFonts w:ascii="Times New Roman" w:eastAsia="Times New Roman" w:hAnsi="Times New Roman" w:cs="Times New Roman"/>
                <w:color w:val="000000" w:themeColor="text1"/>
              </w:rPr>
              <w:t>User</w:t>
            </w:r>
            <w:r w:rsidRPr="4ECF97BB">
              <w:rPr>
                <w:rFonts w:ascii="Times New Roman" w:eastAsia="Times New Roman" w:hAnsi="Times New Roman" w:cs="Times New Roman"/>
                <w:color w:val="000000" w:themeColor="text1"/>
              </w:rPr>
              <w:t xml:space="preserve">, Google </w:t>
            </w:r>
            <w:r w:rsidR="3E34898D" w:rsidRPr="4ECF97BB">
              <w:rPr>
                <w:rFonts w:ascii="Times New Roman" w:eastAsia="Times New Roman" w:hAnsi="Times New Roman" w:cs="Times New Roman"/>
                <w:color w:val="000000" w:themeColor="text1"/>
              </w:rPr>
              <w:t xml:space="preserve">Maps </w:t>
            </w:r>
            <w:r w:rsidRPr="4ECF97BB">
              <w:rPr>
                <w:rFonts w:ascii="Times New Roman" w:eastAsia="Times New Roman" w:hAnsi="Times New Roman" w:cs="Times New Roman"/>
                <w:color w:val="000000" w:themeColor="text1"/>
              </w:rPr>
              <w:t>API</w:t>
            </w:r>
          </w:p>
        </w:tc>
      </w:tr>
      <w:tr w:rsidR="003E62BE" w14:paraId="1E6D4DC1"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A470E2" w14:textId="77777777" w:rsidR="00FD57C2" w:rsidRPr="00DA6416" w:rsidRDefault="41A1B69D" w:rsidP="3A2C435E">
            <w:pPr>
              <w:jc w:val="right"/>
              <w:rPr>
                <w:rFonts w:ascii="Times New Roman" w:eastAsia="Times New Roman" w:hAnsi="Times New Roman" w:cs="Times New Roman"/>
              </w:rPr>
            </w:pPr>
            <w:r w:rsidRPr="4ECF97BB">
              <w:rPr>
                <w:rFonts w:ascii="Times New Roman" w:eastAsia="Times New Roman" w:hAnsi="Times New Roman" w:cs="Times New Roman"/>
              </w:rPr>
              <w:t>Description:</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58B5CA1" w14:textId="0B9BC30D" w:rsidR="00FD57C2" w:rsidRPr="00DA6416" w:rsidRDefault="41A1B69D" w:rsidP="3A2C435E">
            <w:pPr>
              <w:rPr>
                <w:rFonts w:ascii="Times New Roman" w:eastAsia="Times New Roman" w:hAnsi="Times New Roman" w:cs="Times New Roman"/>
                <w:color w:val="000000" w:themeColor="text1"/>
              </w:rPr>
            </w:pPr>
            <w:r w:rsidRPr="4ECF97BB">
              <w:rPr>
                <w:rFonts w:ascii="Times New Roman" w:eastAsia="Times New Roman" w:hAnsi="Times New Roman" w:cs="Times New Roman"/>
                <w:color w:val="000000" w:themeColor="text1"/>
              </w:rPr>
              <w:t>User can get recommended shortest route to the selected location.</w:t>
            </w:r>
          </w:p>
        </w:tc>
      </w:tr>
      <w:tr w:rsidR="003E62BE" w14:paraId="523CB43F"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4CA09B" w14:textId="77777777" w:rsidR="00FD57C2" w:rsidRPr="00DA6416" w:rsidRDefault="41A1B69D" w:rsidP="3A2C435E">
            <w:pPr>
              <w:jc w:val="right"/>
              <w:rPr>
                <w:rFonts w:ascii="Times New Roman" w:eastAsia="Times New Roman" w:hAnsi="Times New Roman" w:cs="Times New Roman"/>
              </w:rPr>
            </w:pPr>
            <w:r w:rsidRPr="4ECF97BB">
              <w:rPr>
                <w:rFonts w:ascii="Times New Roman" w:eastAsia="Times New Roman" w:hAnsi="Times New Roman" w:cs="Times New Roman"/>
              </w:rPr>
              <w:t>Preconditions: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63F5456" w14:textId="302EDE8C" w:rsidR="00FD57C2" w:rsidRPr="00DA6416" w:rsidRDefault="41A1B69D" w:rsidP="008C5D61">
            <w:pPr>
              <w:pStyle w:val="NormalWeb"/>
              <w:numPr>
                <w:ilvl w:val="0"/>
                <w:numId w:val="47"/>
              </w:numPr>
              <w:spacing w:before="0" w:beforeAutospacing="0" w:after="0" w:afterAutospacing="0"/>
              <w:textAlignment w:val="baseline"/>
              <w:rPr>
                <w:rFonts w:ascii="Times New Roman" w:eastAsia="Times New Roman" w:hAnsi="Times New Roman" w:cs="Times New Roman"/>
                <w:color w:val="000000"/>
                <w:sz w:val="22"/>
                <w:szCs w:val="22"/>
              </w:rPr>
            </w:pPr>
            <w:r w:rsidRPr="4ECF97BB">
              <w:rPr>
                <w:rFonts w:ascii="Times New Roman" w:eastAsia="Times New Roman" w:hAnsi="Times New Roman" w:cs="Times New Roman"/>
                <w:color w:val="000000" w:themeColor="text1"/>
                <w:sz w:val="22"/>
                <w:szCs w:val="22"/>
              </w:rPr>
              <w:t>User login successfully.</w:t>
            </w:r>
          </w:p>
          <w:p w14:paraId="5DF31DF5" w14:textId="58AF2020" w:rsidR="06A79B87" w:rsidRPr="00DA6416" w:rsidRDefault="06A79B87" w:rsidP="008C5D61">
            <w:pPr>
              <w:pStyle w:val="NormalWeb"/>
              <w:numPr>
                <w:ilvl w:val="0"/>
                <w:numId w:val="47"/>
              </w:numPr>
              <w:spacing w:before="0" w:beforeAutospacing="0" w:after="0" w:afterAutospacing="0"/>
              <w:rPr>
                <w:rFonts w:ascii="Times New Roman" w:eastAsia="Times New Roman" w:hAnsi="Times New Roman" w:cs="Times New Roman"/>
                <w:color w:val="000000" w:themeColor="text1"/>
                <w:sz w:val="22"/>
                <w:szCs w:val="22"/>
              </w:rPr>
            </w:pPr>
            <w:r w:rsidRPr="4ECF97BB">
              <w:rPr>
                <w:rFonts w:ascii="Times New Roman" w:eastAsia="Times New Roman" w:hAnsi="Times New Roman" w:cs="Times New Roman"/>
                <w:color w:val="000000" w:themeColor="text1"/>
                <w:sz w:val="22"/>
                <w:szCs w:val="22"/>
              </w:rPr>
              <w:t xml:space="preserve">User selects the </w:t>
            </w:r>
            <w:proofErr w:type="spellStart"/>
            <w:r w:rsidRPr="4ECF97BB">
              <w:rPr>
                <w:rFonts w:ascii="Times New Roman" w:eastAsia="Times New Roman" w:hAnsi="Times New Roman" w:cs="Times New Roman"/>
                <w:color w:val="000000" w:themeColor="text1"/>
                <w:sz w:val="22"/>
                <w:szCs w:val="22"/>
              </w:rPr>
              <w:t>AroundMe</w:t>
            </w:r>
            <w:proofErr w:type="spellEnd"/>
            <w:r w:rsidRPr="4ECF97BB">
              <w:rPr>
                <w:rFonts w:ascii="Times New Roman" w:eastAsia="Times New Roman" w:hAnsi="Times New Roman" w:cs="Times New Roman"/>
                <w:color w:val="000000" w:themeColor="text1"/>
                <w:sz w:val="22"/>
                <w:szCs w:val="22"/>
              </w:rPr>
              <w:t xml:space="preserve"> tab.</w:t>
            </w:r>
          </w:p>
          <w:p w14:paraId="2D45A4CA" w14:textId="3DAD0073" w:rsidR="00FD57C2" w:rsidRPr="00DA6416" w:rsidRDefault="41A1B69D" w:rsidP="008C5D61">
            <w:pPr>
              <w:pStyle w:val="NormalWeb"/>
              <w:numPr>
                <w:ilvl w:val="0"/>
                <w:numId w:val="47"/>
              </w:numPr>
              <w:spacing w:before="0" w:beforeAutospacing="0" w:after="0" w:afterAutospacing="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sz w:val="22"/>
                <w:szCs w:val="22"/>
              </w:rPr>
              <w:t>A map of exercise or healthy food locations around the user is displayed.</w:t>
            </w:r>
          </w:p>
          <w:p w14:paraId="73B718BB" w14:textId="47C66B0D" w:rsidR="00FD57C2" w:rsidRPr="00DA6416" w:rsidRDefault="41A1B69D" w:rsidP="008C5D61">
            <w:pPr>
              <w:pStyle w:val="NormalWeb"/>
              <w:numPr>
                <w:ilvl w:val="0"/>
                <w:numId w:val="47"/>
              </w:numPr>
              <w:spacing w:before="0" w:beforeAutospacing="0" w:after="0" w:afterAutospacing="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The selected location can be found in the database.</w:t>
            </w:r>
          </w:p>
        </w:tc>
      </w:tr>
      <w:tr w:rsidR="003E62BE" w14:paraId="7BAE598E"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DBA787"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Postconditions: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EB6F3A8" w14:textId="5D6FE5C4" w:rsidR="00FD57C2" w:rsidRPr="00DA6416" w:rsidRDefault="41A1B69D" w:rsidP="008C5D61">
            <w:pPr>
              <w:numPr>
                <w:ilvl w:val="0"/>
                <w:numId w:val="38"/>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Directions for shortest route to selected location is displayed.</w:t>
            </w:r>
          </w:p>
        </w:tc>
      </w:tr>
      <w:tr w:rsidR="003E62BE" w14:paraId="0102225A"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AEA195"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Priority:</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879BADA" w14:textId="4F30E5C4" w:rsidR="00FD57C2" w:rsidRPr="00DA6416" w:rsidRDefault="41A1B69D" w:rsidP="008C5D61">
            <w:pPr>
              <w:numPr>
                <w:ilvl w:val="0"/>
                <w:numId w:val="6"/>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High</w:t>
            </w:r>
          </w:p>
        </w:tc>
      </w:tr>
      <w:tr w:rsidR="003E62BE" w14:paraId="57A510DB"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EC926A"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Frequency of Use:</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3B9BD6F" w14:textId="291746A5" w:rsidR="00FD57C2" w:rsidRPr="00DA6416" w:rsidRDefault="41A1B69D" w:rsidP="008C5D61">
            <w:pPr>
              <w:numPr>
                <w:ilvl w:val="0"/>
                <w:numId w:val="1"/>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Whenever the user clicks on ‘Get Direction’ to the selected location.</w:t>
            </w:r>
          </w:p>
        </w:tc>
      </w:tr>
      <w:tr w:rsidR="003E62BE" w14:paraId="6B98FFE4"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8490F9"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Flow of Events: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D93CC66" w14:textId="302EDE8C" w:rsidR="00FD57C2" w:rsidRPr="00DA6416" w:rsidRDefault="41A1B69D" w:rsidP="008C5D61">
            <w:pPr>
              <w:pStyle w:val="NormalWeb"/>
              <w:numPr>
                <w:ilvl w:val="0"/>
                <w:numId w:val="48"/>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clicks on the ‘Get Direction’ button for the location selected.</w:t>
            </w:r>
          </w:p>
          <w:p w14:paraId="6D623505" w14:textId="5B0ECE58" w:rsidR="00FD57C2" w:rsidRPr="00DA6416" w:rsidRDefault="428A30D0" w:rsidP="008C5D61">
            <w:pPr>
              <w:pStyle w:val="NormalWeb"/>
              <w:numPr>
                <w:ilvl w:val="0"/>
                <w:numId w:val="48"/>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System</w:t>
            </w:r>
            <w:r w:rsidR="5ADA312E" w:rsidRPr="44193102">
              <w:rPr>
                <w:rFonts w:ascii="Times New Roman" w:eastAsia="Times New Roman" w:hAnsi="Times New Roman" w:cs="Times New Roman"/>
                <w:color w:val="000000" w:themeColor="text1"/>
                <w:sz w:val="22"/>
                <w:szCs w:val="22"/>
              </w:rPr>
              <w:t xml:space="preserve"> will direct the user to Google Maps.</w:t>
            </w:r>
          </w:p>
        </w:tc>
      </w:tr>
      <w:tr w:rsidR="003E62BE" w14:paraId="2D947DE9"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9DD06D"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Alternative Flows: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580E9C2" w14:textId="5A119EE6" w:rsidR="00FD57C2" w:rsidRPr="00DA6416" w:rsidRDefault="0E7D9CBC" w:rsidP="27ECC1B3">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3E62BE" w14:paraId="072935AB"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AF2398"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Exceptions: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DF550CA" w14:textId="71096041" w:rsidR="00FD57C2" w:rsidRPr="00DA6416" w:rsidRDefault="41A1B69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3E62BE" w14:paraId="5A7DA126"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2FCA442"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Includes: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136483A" w14:textId="16F2C964" w:rsidR="00FD57C2" w:rsidRPr="00DA6416" w:rsidRDefault="742E1433"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3E62BE" w14:paraId="22CC8219"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9C24F8"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Special Requirements: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14302BB" w14:textId="18036F13" w:rsidR="00FD57C2" w:rsidRPr="00DA6416" w:rsidRDefault="41A1B69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3E62BE" w14:paraId="504DEC64" w14:textId="77777777" w:rsidTr="3A2C435E">
        <w:trPr>
          <w:trHeight w:val="485"/>
        </w:trPr>
        <w:tc>
          <w:tcPr>
            <w:tcW w:w="255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A7BB79"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t>Assumptions:</w:t>
            </w:r>
          </w:p>
        </w:tc>
        <w:tc>
          <w:tcPr>
            <w:tcW w:w="628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FCFC1E3" w14:textId="72F200A0" w:rsidR="00FD57C2" w:rsidRPr="00DA6416" w:rsidRDefault="41A1B69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3E62BE" w14:paraId="0CFFBBC7" w14:textId="77777777" w:rsidTr="3A2C435E">
        <w:trPr>
          <w:trHeight w:val="500"/>
        </w:trPr>
        <w:tc>
          <w:tcPr>
            <w:tcW w:w="255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872AABE" w14:textId="77777777" w:rsidR="00FD57C2" w:rsidRPr="00DA6416" w:rsidRDefault="41A1B69D" w:rsidP="3A2C435E">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Notes and Issues:</w:t>
            </w:r>
          </w:p>
        </w:tc>
        <w:tc>
          <w:tcPr>
            <w:tcW w:w="628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420D22E0" w14:textId="5A4DCC3C" w:rsidR="00FD57C2" w:rsidRPr="00DA6416" w:rsidRDefault="41A1B69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NIL</w:t>
            </w:r>
          </w:p>
        </w:tc>
      </w:tr>
    </w:tbl>
    <w:p w14:paraId="49D370F2" w14:textId="77777777" w:rsidR="00744815" w:rsidRPr="00DA6416" w:rsidRDefault="00744815" w:rsidP="5AEFF462">
      <w:pPr>
        <w:rPr>
          <w:rFonts w:ascii="Times New Roman" w:eastAsia="Times New Roman" w:hAnsi="Times New Roman" w:cs="Times New Roman"/>
        </w:rPr>
      </w:pPr>
    </w:p>
    <w:p w14:paraId="6BCF502A" w14:textId="08F21F62" w:rsidR="006D69AE" w:rsidRPr="00DA6416" w:rsidRDefault="04A158EA" w:rsidP="5AEFF462">
      <w:pPr>
        <w:rPr>
          <w:rFonts w:ascii="Times New Roman" w:eastAsia="Times New Roman" w:hAnsi="Times New Roman" w:cs="Times New Roman"/>
        </w:rPr>
      </w:pPr>
      <w:r w:rsidRPr="44193102">
        <w:rPr>
          <w:rFonts w:ascii="Times New Roman" w:eastAsia="Times New Roman" w:hAnsi="Times New Roman" w:cs="Times New Roman"/>
        </w:rPr>
        <w:br w:type="page"/>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770547B3" w14:textId="77777777" w:rsidTr="5AEFF462">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435C9"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Mar>
              <w:top w:w="100" w:type="dxa"/>
              <w:left w:w="100" w:type="dxa"/>
              <w:bottom w:w="100" w:type="dxa"/>
              <w:right w:w="100" w:type="dxa"/>
            </w:tcMar>
          </w:tcPr>
          <w:p w14:paraId="6190471E" w14:textId="78D33B90" w:rsidR="00744815" w:rsidRPr="00DA6416" w:rsidRDefault="1F64EB8D" w:rsidP="5AEFF462">
            <w:pPr>
              <w:rPr>
                <w:rFonts w:ascii="Times New Roman" w:eastAsia="Times New Roman" w:hAnsi="Times New Roman" w:cs="Times New Roman"/>
              </w:rPr>
            </w:pPr>
            <w:r w:rsidRPr="44193102">
              <w:rPr>
                <w:rFonts w:ascii="Times New Roman" w:eastAsia="Times New Roman" w:hAnsi="Times New Roman" w:cs="Times New Roman"/>
              </w:rPr>
              <w:t>4</w:t>
            </w:r>
          </w:p>
        </w:tc>
      </w:tr>
      <w:tr w:rsidR="0007033E" w14:paraId="2D15B75D"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9C9D42" w14:textId="7EF3A388" w:rsidR="0007033E" w:rsidRPr="00DA6416" w:rsidRDefault="0007033E" w:rsidP="5AEFF4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 Case Name:</w:t>
            </w:r>
          </w:p>
        </w:tc>
        <w:tc>
          <w:tcPr>
            <w:tcW w:w="7005" w:type="dxa"/>
            <w:gridSpan w:val="3"/>
            <w:tcBorders>
              <w:top w:val="single" w:sz="8"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349B0F0" w14:textId="15CD9918" w:rsidR="0007033E" w:rsidRPr="00DA6416" w:rsidRDefault="0007033E"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Access to User Location</w:t>
            </w:r>
          </w:p>
        </w:tc>
      </w:tr>
      <w:tr w:rsidR="00744815" w14:paraId="127B15B5"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282BE6"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28EA79"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B80E94"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5142FD0"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744815" w14:paraId="6DDDC7BA" w14:textId="77777777" w:rsidTr="00923CD3">
        <w:trPr>
          <w:trHeight w:val="483"/>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6FC7DC0"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6F70DCAE"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7CEE650"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7666281"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704414BE"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60"/>
      </w:tblGrid>
      <w:tr w:rsidR="008F79C5" w:rsidRPr="008F79C5" w14:paraId="76C3EFB0" w14:textId="77777777" w:rsidTr="5AEFF462">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DCA5B2"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Actor:</w:t>
            </w:r>
          </w:p>
        </w:tc>
        <w:tc>
          <w:tcPr>
            <w:tcW w:w="6060"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1CD946C" w14:textId="7A57B083"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User (Initiating actor</w:t>
            </w:r>
            <w:r w:rsidR="4A9E43ED" w:rsidRPr="7F559A48">
              <w:rPr>
                <w:rFonts w:ascii="Times New Roman" w:eastAsia="Times New Roman" w:hAnsi="Times New Roman" w:cs="Times New Roman"/>
                <w:color w:val="000000" w:themeColor="text1"/>
              </w:rPr>
              <w:t>)</w:t>
            </w:r>
          </w:p>
        </w:tc>
      </w:tr>
      <w:tr w:rsidR="008F79C5" w:rsidRPr="008F79C5" w14:paraId="6CE21C69"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CF27E6"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Description:</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73A913A" w14:textId="0E6D2CB3"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can allow access to location in the app. </w:t>
            </w:r>
          </w:p>
        </w:tc>
      </w:tr>
      <w:tr w:rsidR="008F79C5" w:rsidRPr="008F79C5" w14:paraId="40D45C64"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68C6C8"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Preconditions: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8ED409A" w14:textId="16FDE743" w:rsidR="008F79C5" w:rsidRPr="00DA6416" w:rsidRDefault="008F79C5" w:rsidP="008C5D61">
            <w:pPr>
              <w:numPr>
                <w:ilvl w:val="0"/>
                <w:numId w:val="36"/>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login successfully.</w:t>
            </w:r>
          </w:p>
        </w:tc>
      </w:tr>
      <w:tr w:rsidR="008F79C5" w:rsidRPr="008F79C5" w14:paraId="78737089"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E93954"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Postconditions: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7490C8D" w14:textId="2FAF4594" w:rsidR="008F79C5" w:rsidRPr="00DA6416" w:rsidRDefault="008F79C5" w:rsidP="008C5D61">
            <w:pPr>
              <w:numPr>
                <w:ilvl w:val="0"/>
                <w:numId w:val="16"/>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 confirmation of consent will be shown.</w:t>
            </w:r>
          </w:p>
        </w:tc>
      </w:tr>
      <w:tr w:rsidR="008F79C5" w:rsidRPr="008F79C5" w14:paraId="3002B3AC"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B12683"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Priority:</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A1F5B69" w14:textId="0B1EC8EE" w:rsidR="008F79C5" w:rsidRPr="00DA6416" w:rsidRDefault="008F79C5" w:rsidP="008C5D61">
            <w:pPr>
              <w:numPr>
                <w:ilvl w:val="0"/>
                <w:numId w:val="43"/>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High</w:t>
            </w:r>
          </w:p>
        </w:tc>
      </w:tr>
      <w:tr w:rsidR="008F79C5" w:rsidRPr="008F79C5" w14:paraId="2940BC57"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B38FDE"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Frequency of Use:</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DA3354D" w14:textId="61139359" w:rsidR="008F79C5" w:rsidRPr="00DA6416" w:rsidRDefault="008F79C5" w:rsidP="008C5D61">
            <w:pPr>
              <w:numPr>
                <w:ilvl w:val="0"/>
                <w:numId w:val="27"/>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Whenever the user wants to query </w:t>
            </w:r>
            <w:r w:rsidR="5C7BF265" w:rsidRPr="44193102">
              <w:rPr>
                <w:rFonts w:ascii="Times New Roman" w:eastAsia="Times New Roman" w:hAnsi="Times New Roman" w:cs="Times New Roman"/>
                <w:color w:val="000000" w:themeColor="text1"/>
              </w:rPr>
              <w:t xml:space="preserve">current </w:t>
            </w:r>
            <w:r w:rsidRPr="44193102">
              <w:rPr>
                <w:rFonts w:ascii="Times New Roman" w:eastAsia="Times New Roman" w:hAnsi="Times New Roman" w:cs="Times New Roman"/>
                <w:color w:val="000000" w:themeColor="text1"/>
              </w:rPr>
              <w:t>location in the vicinity.</w:t>
            </w:r>
          </w:p>
        </w:tc>
      </w:tr>
      <w:tr w:rsidR="008F79C5" w:rsidRPr="008F79C5" w14:paraId="0259DE93"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38628B4"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Flow of Events: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15A0730" w14:textId="1A0DD187" w:rsidR="008F79C5" w:rsidRPr="00DA6416" w:rsidRDefault="008F79C5" w:rsidP="008C5D61">
            <w:pPr>
              <w:pStyle w:val="NormalWeb"/>
              <w:numPr>
                <w:ilvl w:val="0"/>
                <w:numId w:val="49"/>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If access to location has not been turned on, a pop up will be shown.</w:t>
            </w:r>
          </w:p>
          <w:p w14:paraId="15D27922" w14:textId="1A0DD187" w:rsidR="008F79C5" w:rsidRPr="00DA6416" w:rsidRDefault="008F79C5" w:rsidP="008C5D61">
            <w:pPr>
              <w:pStyle w:val="NormalWeb"/>
              <w:numPr>
                <w:ilvl w:val="0"/>
                <w:numId w:val="49"/>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User can click on Disallow or Allow button.</w:t>
            </w:r>
          </w:p>
          <w:p w14:paraId="736B9C58" w14:textId="467DC5C6" w:rsidR="008F79C5" w:rsidRPr="00DA6416" w:rsidRDefault="008F79C5" w:rsidP="008C5D61">
            <w:pPr>
              <w:pStyle w:val="NormalWeb"/>
              <w:numPr>
                <w:ilvl w:val="0"/>
                <w:numId w:val="49"/>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rPr>
              <w:t>A confirmation display will be shown.</w:t>
            </w:r>
          </w:p>
        </w:tc>
      </w:tr>
      <w:tr w:rsidR="008F79C5" w:rsidRPr="008F79C5" w14:paraId="1910DA66"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BC5198"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Alternative Flows: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44C9584" w14:textId="7B027E39" w:rsidR="008F79C5" w:rsidRPr="00DA6416" w:rsidRDefault="4A08600F" w:rsidP="7EED2F01">
            <w:pPr>
              <w:rPr>
                <w:rFonts w:ascii="Times New Roman" w:eastAsia="Times New Roman" w:hAnsi="Times New Roman" w:cs="Times New Roman"/>
              </w:rPr>
            </w:pPr>
            <w:r w:rsidRPr="44193102">
              <w:rPr>
                <w:rFonts w:ascii="Times New Roman" w:eastAsia="Times New Roman" w:hAnsi="Times New Roman" w:cs="Times New Roman"/>
              </w:rPr>
              <w:t>N/A</w:t>
            </w:r>
          </w:p>
        </w:tc>
      </w:tr>
      <w:tr w:rsidR="008F79C5" w:rsidRPr="008F79C5" w14:paraId="0BE75171"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972EAE"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Exceptions: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0E6A8D1" w14:textId="7C37B725"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8F79C5" w:rsidRPr="008F79C5" w14:paraId="26BA6EBA"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2C04A9"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Includes: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7BBB277" w14:textId="07DE28D7"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8F79C5" w:rsidRPr="008F79C5" w14:paraId="2863938E"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3693D6"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Special Requirements: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DD25069" w14:textId="1F922E2F"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8F79C5" w:rsidRPr="008F79C5" w14:paraId="6D2B47A4"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206609"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Assumptions:</w:t>
            </w:r>
          </w:p>
        </w:tc>
        <w:tc>
          <w:tcPr>
            <w:tcW w:w="606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8F72AA1" w14:textId="2F969962"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8F79C5" w:rsidRPr="008F79C5" w14:paraId="5A6937BA" w14:textId="77777777" w:rsidTr="5AEFF462">
        <w:trPr>
          <w:trHeight w:val="485"/>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306840A9" w14:textId="77777777" w:rsidR="008F79C5" w:rsidRPr="00DA6416" w:rsidRDefault="008F79C5" w:rsidP="5AEFF462">
            <w:pPr>
              <w:jc w:val="right"/>
              <w:rPr>
                <w:rFonts w:ascii="Times New Roman" w:eastAsia="Times New Roman" w:hAnsi="Times New Roman" w:cs="Times New Roman"/>
              </w:rPr>
            </w:pPr>
            <w:r w:rsidRPr="44193102">
              <w:rPr>
                <w:rFonts w:ascii="Times New Roman" w:eastAsia="Times New Roman" w:hAnsi="Times New Roman" w:cs="Times New Roman"/>
              </w:rPr>
              <w:t>Notes and Issues:</w:t>
            </w:r>
          </w:p>
        </w:tc>
        <w:tc>
          <w:tcPr>
            <w:tcW w:w="606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A856465" w14:textId="3B90FEC7" w:rsidR="008F79C5" w:rsidRPr="00DA6416" w:rsidRDefault="008F79C5"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NIL</w:t>
            </w:r>
          </w:p>
        </w:tc>
      </w:tr>
    </w:tbl>
    <w:p w14:paraId="0BA5AB2A" w14:textId="5AEAECC2" w:rsidR="00744815" w:rsidRPr="00DA6416" w:rsidRDefault="00744815">
      <w:pPr>
        <w:spacing w:line="276" w:lineRule="auto"/>
        <w:rPr>
          <w:rFonts w:ascii="Times New Roman" w:eastAsia="Times New Roman" w:hAnsi="Times New Roman" w:cs="Times New Roman"/>
        </w:rPr>
      </w:pPr>
    </w:p>
    <w:p w14:paraId="69A2F16B" w14:textId="3B2CFD39" w:rsidR="00744815" w:rsidRDefault="00744815">
      <w:pPr>
        <w:spacing w:line="276" w:lineRule="auto"/>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245DF267" w14:textId="77777777" w:rsidTr="5AEFF462">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BF4E97"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1036E0E2" w14:textId="75BAE662"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r w:rsidR="6CB0592F" w:rsidRPr="44193102">
              <w:rPr>
                <w:rFonts w:ascii="Times New Roman" w:eastAsia="Times New Roman" w:hAnsi="Times New Roman" w:cs="Times New Roman"/>
              </w:rPr>
              <w:t>5</w:t>
            </w:r>
          </w:p>
        </w:tc>
      </w:tr>
      <w:tr w:rsidR="00744815" w14:paraId="220205B9"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292B04"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D640AE0" w14:textId="51F72D00" w:rsidR="00744815" w:rsidRPr="00DA6416" w:rsidRDefault="3852A3A2" w:rsidP="5AEFF462">
            <w:pPr>
              <w:rPr>
                <w:rFonts w:ascii="Times New Roman" w:eastAsia="Times New Roman" w:hAnsi="Times New Roman" w:cs="Times New Roman"/>
              </w:rPr>
            </w:pPr>
            <w:r w:rsidRPr="44193102">
              <w:rPr>
                <w:rFonts w:ascii="Times New Roman" w:eastAsia="Times New Roman" w:hAnsi="Times New Roman" w:cs="Times New Roman"/>
              </w:rPr>
              <w:t>Create</w:t>
            </w:r>
            <w:r w:rsidR="00803FD6" w:rsidRPr="44193102">
              <w:rPr>
                <w:rFonts w:ascii="Times New Roman" w:eastAsia="Times New Roman" w:hAnsi="Times New Roman" w:cs="Times New Roman"/>
              </w:rPr>
              <w:t xml:space="preserve"> Account</w:t>
            </w:r>
          </w:p>
        </w:tc>
      </w:tr>
      <w:tr w:rsidR="00744815" w14:paraId="05667248"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A25596"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BA2AFD"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102166"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ADE18B4"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744815" w14:paraId="1B9F26C9" w14:textId="77777777" w:rsidTr="5AEFF462">
        <w:trPr>
          <w:trHeight w:val="770"/>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63AF32C"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E8FAF9B"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950B83B"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8B890FE"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439F9D93"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111046" w14:paraId="19BB5E2D" w14:textId="77777777" w:rsidTr="3A2C435E">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6CDEDA"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4AE31DB" w14:textId="68321D47"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User (Initiating actor), </w:t>
            </w:r>
            <w:r w:rsidR="2E4CD650" w:rsidRPr="5BFC93D5">
              <w:rPr>
                <w:rFonts w:ascii="Times New Roman" w:eastAsia="Times New Roman" w:hAnsi="Times New Roman" w:cs="Times New Roman"/>
                <w:color w:val="000000" w:themeColor="text1"/>
              </w:rPr>
              <w:t>Firebase</w:t>
            </w:r>
          </w:p>
        </w:tc>
      </w:tr>
      <w:tr w:rsidR="00111046" w14:paraId="4EA29EA0"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189FFE"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FBE9D39" w14:textId="7527DFB5"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Users can </w:t>
            </w:r>
            <w:r w:rsidR="4F668A7E" w:rsidRPr="44193102">
              <w:rPr>
                <w:rFonts w:ascii="Times New Roman" w:eastAsia="Times New Roman" w:hAnsi="Times New Roman" w:cs="Times New Roman"/>
                <w:color w:val="000000" w:themeColor="text1"/>
              </w:rPr>
              <w:t>create</w:t>
            </w:r>
            <w:r w:rsidRPr="44193102">
              <w:rPr>
                <w:rFonts w:ascii="Times New Roman" w:eastAsia="Times New Roman" w:hAnsi="Times New Roman" w:cs="Times New Roman"/>
                <w:color w:val="000000" w:themeColor="text1"/>
              </w:rPr>
              <w:t xml:space="preserve"> an account.</w:t>
            </w:r>
          </w:p>
        </w:tc>
      </w:tr>
      <w:tr w:rsidR="00111046" w14:paraId="6C20C7ED"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AC30F9"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BE31CD8" w14:textId="77777777" w:rsidR="00111046" w:rsidRPr="00DA6416" w:rsidRDefault="00111046" w:rsidP="008C5D61">
            <w:pPr>
              <w:pStyle w:val="NormalWeb"/>
              <w:numPr>
                <w:ilvl w:val="0"/>
                <w:numId w:val="50"/>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has downloaded the app.</w:t>
            </w:r>
          </w:p>
          <w:p w14:paraId="1BDF99ED" w14:textId="52D67564" w:rsidR="00111046" w:rsidRPr="00DA6416" w:rsidRDefault="00111046" w:rsidP="5AEFF462">
            <w:pPr>
              <w:ind w:left="72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does not has registered an account with the email provided.</w:t>
            </w:r>
          </w:p>
        </w:tc>
      </w:tr>
      <w:tr w:rsidR="00111046" w14:paraId="22564ED5"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A2BD18"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751A5E6" w14:textId="73794A9D" w:rsidR="00111046" w:rsidRPr="00DA6416" w:rsidRDefault="00111046" w:rsidP="008C5D61">
            <w:pPr>
              <w:numPr>
                <w:ilvl w:val="0"/>
                <w:numId w:val="4"/>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App </w:t>
            </w:r>
            <w:r w:rsidR="31EC0D3E" w:rsidRPr="44193102">
              <w:rPr>
                <w:rFonts w:ascii="Times New Roman" w:eastAsia="Times New Roman" w:hAnsi="Times New Roman" w:cs="Times New Roman"/>
                <w:color w:val="000000" w:themeColor="text1"/>
              </w:rPr>
              <w:t>main</w:t>
            </w:r>
            <w:r w:rsidRPr="44193102">
              <w:rPr>
                <w:rFonts w:ascii="Times New Roman" w:eastAsia="Times New Roman" w:hAnsi="Times New Roman" w:cs="Times New Roman"/>
                <w:color w:val="000000" w:themeColor="text1"/>
              </w:rPr>
              <w:t xml:space="preserve"> page is loaded</w:t>
            </w:r>
          </w:p>
        </w:tc>
      </w:tr>
      <w:tr w:rsidR="00111046" w14:paraId="7E76713B"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1B18E5"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E96E905" w14:textId="1A651E6E" w:rsidR="00111046" w:rsidRPr="00DA6416" w:rsidRDefault="00111046" w:rsidP="008C5D61">
            <w:pPr>
              <w:numPr>
                <w:ilvl w:val="0"/>
                <w:numId w:val="7"/>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High. User would be unable to login without an account.</w:t>
            </w:r>
          </w:p>
        </w:tc>
      </w:tr>
      <w:tr w:rsidR="00111046" w14:paraId="42AEE167"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E2CD8F"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7F4BACB" w14:textId="20022B99" w:rsidR="00111046" w:rsidRPr="00DA6416" w:rsidRDefault="246AAD7C" w:rsidP="008C5D61">
            <w:pPr>
              <w:numPr>
                <w:ilvl w:val="0"/>
                <w:numId w:val="12"/>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 w</w:t>
            </w:r>
            <w:r w:rsidR="53D83200" w:rsidRPr="44193102">
              <w:rPr>
                <w:rFonts w:ascii="Times New Roman" w:eastAsia="Times New Roman" w:hAnsi="Times New Roman" w:cs="Times New Roman"/>
                <w:color w:val="000000" w:themeColor="text1"/>
              </w:rPr>
              <w:t>hen</w:t>
            </w:r>
            <w:r w:rsidR="00111046" w:rsidRPr="44193102">
              <w:rPr>
                <w:rFonts w:ascii="Times New Roman" w:eastAsia="Times New Roman" w:hAnsi="Times New Roman" w:cs="Times New Roman"/>
                <w:color w:val="000000" w:themeColor="text1"/>
              </w:rPr>
              <w:t xml:space="preserve"> they first use the application</w:t>
            </w:r>
          </w:p>
        </w:tc>
      </w:tr>
      <w:tr w:rsidR="00111046" w14:paraId="30E2B405"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09F639"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9C5D902" w14:textId="77777777" w:rsidR="00111046" w:rsidRPr="00DA6416" w:rsidRDefault="00111046" w:rsidP="008C5D61">
            <w:pPr>
              <w:pStyle w:val="NormalWeb"/>
              <w:numPr>
                <w:ilvl w:val="0"/>
                <w:numId w:val="51"/>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clicks on the “Register” button.</w:t>
            </w:r>
          </w:p>
          <w:p w14:paraId="16231964" w14:textId="78382EC9" w:rsidR="00111046" w:rsidRPr="00DA6416" w:rsidRDefault="00111046" w:rsidP="008C5D61">
            <w:pPr>
              <w:pStyle w:val="NormalWeb"/>
              <w:numPr>
                <w:ilvl w:val="0"/>
                <w:numId w:val="51"/>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 xml:space="preserve">User will enter their full name, email address, date of birth, </w:t>
            </w:r>
            <w:proofErr w:type="gramStart"/>
            <w:r w:rsidRPr="44193102">
              <w:rPr>
                <w:rFonts w:ascii="Times New Roman" w:eastAsia="Times New Roman" w:hAnsi="Times New Roman" w:cs="Times New Roman"/>
                <w:color w:val="000000" w:themeColor="text1"/>
                <w:sz w:val="22"/>
                <w:szCs w:val="22"/>
              </w:rPr>
              <w:t>gender</w:t>
            </w:r>
            <w:proofErr w:type="gramEnd"/>
            <w:r w:rsidRPr="44193102">
              <w:rPr>
                <w:rFonts w:ascii="Times New Roman" w:eastAsia="Times New Roman" w:hAnsi="Times New Roman" w:cs="Times New Roman"/>
                <w:color w:val="000000" w:themeColor="text1"/>
                <w:sz w:val="22"/>
                <w:szCs w:val="22"/>
              </w:rPr>
              <w:t xml:space="preserve"> and password to create an account.</w:t>
            </w:r>
          </w:p>
          <w:p w14:paraId="5B91C7E0" w14:textId="77777777" w:rsidR="00111046" w:rsidRPr="00DA6416" w:rsidRDefault="00111046" w:rsidP="008C5D61">
            <w:pPr>
              <w:pStyle w:val="NormalWeb"/>
              <w:numPr>
                <w:ilvl w:val="0"/>
                <w:numId w:val="51"/>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will click on the “Register” button.</w:t>
            </w:r>
          </w:p>
          <w:p w14:paraId="02ADBF36" w14:textId="77777777" w:rsidR="00111046" w:rsidRPr="00DA6416" w:rsidRDefault="00111046" w:rsidP="008C5D61">
            <w:pPr>
              <w:pStyle w:val="NormalWeb"/>
              <w:numPr>
                <w:ilvl w:val="0"/>
                <w:numId w:val="51"/>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System will check if the requirements are valid to create a new user.</w:t>
            </w:r>
          </w:p>
          <w:p w14:paraId="5E8D1E22" w14:textId="77777777" w:rsidR="00111046" w:rsidRPr="00DA6416" w:rsidRDefault="00111046" w:rsidP="008C5D61">
            <w:pPr>
              <w:pStyle w:val="NormalWeb"/>
              <w:numPr>
                <w:ilvl w:val="0"/>
                <w:numId w:val="51"/>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The new user registration will be successful.</w:t>
            </w:r>
          </w:p>
          <w:p w14:paraId="29D6CF7D" w14:textId="66C9DBF0" w:rsidR="00111046" w:rsidRPr="00DA6416" w:rsidRDefault="00111046" w:rsidP="5AEFF462">
            <w:pPr>
              <w:ind w:left="72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The login page of the application will be shown.</w:t>
            </w:r>
          </w:p>
        </w:tc>
      </w:tr>
      <w:tr w:rsidR="00111046" w14:paraId="2A09874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20F3D8"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DAD9F2D" w14:textId="41E082BF" w:rsidR="00111046" w:rsidRPr="00DA6416" w:rsidRDefault="00111046" w:rsidP="5AEFF462">
            <w:pPr>
              <w:pStyle w:val="NormalWeb"/>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 xml:space="preserve"> AF-S</w:t>
            </w:r>
            <w:r w:rsidR="16175BF3" w:rsidRPr="44193102">
              <w:rPr>
                <w:rFonts w:ascii="Times New Roman" w:eastAsia="Times New Roman" w:hAnsi="Times New Roman" w:cs="Times New Roman"/>
                <w:color w:val="000000" w:themeColor="text1"/>
                <w:sz w:val="22"/>
                <w:szCs w:val="22"/>
              </w:rPr>
              <w:t>1</w:t>
            </w:r>
            <w:r w:rsidRPr="44193102">
              <w:rPr>
                <w:rFonts w:ascii="Times New Roman" w:eastAsia="Times New Roman" w:hAnsi="Times New Roman" w:cs="Times New Roman"/>
                <w:color w:val="000000" w:themeColor="text1"/>
                <w:sz w:val="22"/>
                <w:szCs w:val="22"/>
              </w:rPr>
              <w:t>: If the email key in is not in the correct format</w:t>
            </w:r>
          </w:p>
          <w:p w14:paraId="68C06320" w14:textId="77777777" w:rsidR="00111046" w:rsidRPr="00DA6416" w:rsidRDefault="00111046" w:rsidP="008C5D61">
            <w:pPr>
              <w:pStyle w:val="NormalWeb"/>
              <w:numPr>
                <w:ilvl w:val="0"/>
                <w:numId w:val="52"/>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Error message: “Valid email is required” is displayed.</w:t>
            </w:r>
          </w:p>
          <w:p w14:paraId="37A7C467" w14:textId="77777777" w:rsidR="00111046" w:rsidRPr="00DA6416" w:rsidRDefault="00111046" w:rsidP="008C5D61">
            <w:pPr>
              <w:pStyle w:val="NormalWeb"/>
              <w:numPr>
                <w:ilvl w:val="0"/>
                <w:numId w:val="52"/>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return to Step 2 to re-enter a valid email.</w:t>
            </w:r>
          </w:p>
          <w:p w14:paraId="3A266DF9" w14:textId="77777777" w:rsidR="00111046" w:rsidRPr="00DA6416" w:rsidRDefault="00111046" w:rsidP="5AEFF462">
            <w:pPr>
              <w:pStyle w:val="NormalWeb"/>
              <w:spacing w:before="0" w:beforeAutospacing="0" w:after="0" w:afterAutospacing="0"/>
              <w:ind w:left="72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 </w:t>
            </w:r>
          </w:p>
          <w:p w14:paraId="6F55B907" w14:textId="4CC75C08" w:rsidR="00111046" w:rsidRPr="00DA6416" w:rsidRDefault="00111046" w:rsidP="5AEFF462">
            <w:pPr>
              <w:pStyle w:val="NormalWeb"/>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AF-S</w:t>
            </w:r>
            <w:r w:rsidR="5EBA550E" w:rsidRPr="44193102">
              <w:rPr>
                <w:rFonts w:ascii="Times New Roman" w:eastAsia="Times New Roman" w:hAnsi="Times New Roman" w:cs="Times New Roman"/>
                <w:color w:val="000000" w:themeColor="text1"/>
                <w:sz w:val="22"/>
                <w:szCs w:val="22"/>
              </w:rPr>
              <w:t>2</w:t>
            </w:r>
            <w:r w:rsidRPr="44193102">
              <w:rPr>
                <w:rFonts w:ascii="Times New Roman" w:eastAsia="Times New Roman" w:hAnsi="Times New Roman" w:cs="Times New Roman"/>
                <w:color w:val="000000" w:themeColor="text1"/>
                <w:sz w:val="22"/>
                <w:szCs w:val="22"/>
              </w:rPr>
              <w:t>: If the password fails the checker check</w:t>
            </w:r>
          </w:p>
          <w:p w14:paraId="46A83E00" w14:textId="645A1EC1" w:rsidR="00111046" w:rsidRPr="00DA6416" w:rsidRDefault="51429D61" w:rsidP="008C5D61">
            <w:pPr>
              <w:pStyle w:val="NormalWeb"/>
              <w:numPr>
                <w:ilvl w:val="0"/>
                <w:numId w:val="67"/>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Error message “Password too weak” is displayed.</w:t>
            </w:r>
          </w:p>
          <w:p w14:paraId="660E8B3A" w14:textId="081AA64C" w:rsidR="00111046" w:rsidRPr="00DA6416" w:rsidRDefault="00111046" w:rsidP="008C5D61">
            <w:pPr>
              <w:pStyle w:val="NormalWeb"/>
              <w:numPr>
                <w:ilvl w:val="0"/>
                <w:numId w:val="66"/>
              </w:numPr>
              <w:spacing w:before="0" w:beforeAutospacing="0" w:after="0" w:afterAutospacing="0"/>
              <w:textAlignment w:val="baseline"/>
              <w:rPr>
                <w:rFonts w:ascii="Times New Roman" w:eastAsia="Times New Roman" w:hAnsi="Times New Roman" w:cs="Times New Roman"/>
                <w:color w:val="000000" w:themeColor="text1"/>
                <w:sz w:val="22"/>
                <w:szCs w:val="22"/>
              </w:rPr>
            </w:pPr>
          </w:p>
          <w:p w14:paraId="3F5F549A" w14:textId="081AA64C" w:rsidR="00111046" w:rsidRPr="00DA6416" w:rsidRDefault="51429D61" w:rsidP="008C5D61">
            <w:pPr>
              <w:pStyle w:val="NormalWeb"/>
              <w:numPr>
                <w:ilvl w:val="0"/>
                <w:numId w:val="6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return to Step 2 to re-enter stronger password.</w:t>
            </w:r>
          </w:p>
          <w:p w14:paraId="473D602D" w14:textId="77777777" w:rsidR="00111046" w:rsidRPr="00DA6416" w:rsidRDefault="00111046" w:rsidP="5AEFF462">
            <w:pPr>
              <w:pStyle w:val="NormalWeb"/>
              <w:spacing w:before="0" w:beforeAutospacing="0" w:after="0" w:afterAutospacing="0"/>
              <w:ind w:left="72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 </w:t>
            </w:r>
          </w:p>
          <w:p w14:paraId="189F7C16" w14:textId="6A7C5712" w:rsidR="00111046" w:rsidRPr="00DA6416" w:rsidRDefault="00111046" w:rsidP="5AEFF462">
            <w:pPr>
              <w:pStyle w:val="NormalWeb"/>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lastRenderedPageBreak/>
              <w:t>AF-S</w:t>
            </w:r>
            <w:r w:rsidR="638D6D06" w:rsidRPr="44193102">
              <w:rPr>
                <w:rFonts w:ascii="Times New Roman" w:eastAsia="Times New Roman" w:hAnsi="Times New Roman" w:cs="Times New Roman"/>
                <w:color w:val="000000" w:themeColor="text1"/>
                <w:sz w:val="22"/>
                <w:szCs w:val="22"/>
              </w:rPr>
              <w:t>3</w:t>
            </w:r>
            <w:r w:rsidRPr="44193102">
              <w:rPr>
                <w:rFonts w:ascii="Times New Roman" w:eastAsia="Times New Roman" w:hAnsi="Times New Roman" w:cs="Times New Roman"/>
                <w:color w:val="000000" w:themeColor="text1"/>
                <w:sz w:val="22"/>
                <w:szCs w:val="22"/>
              </w:rPr>
              <w:t xml:space="preserve">: If the mobile number key in is not 8 </w:t>
            </w:r>
            <w:r w:rsidR="4BFFFD62" w:rsidRPr="44193102">
              <w:rPr>
                <w:rFonts w:ascii="Times New Roman" w:eastAsia="Times New Roman" w:hAnsi="Times New Roman" w:cs="Times New Roman"/>
                <w:color w:val="000000" w:themeColor="text1"/>
                <w:sz w:val="22"/>
                <w:szCs w:val="22"/>
              </w:rPr>
              <w:t>digit</w:t>
            </w:r>
            <w:r w:rsidR="10CA2336" w:rsidRPr="44193102">
              <w:rPr>
                <w:rFonts w:ascii="Times New Roman" w:eastAsia="Times New Roman" w:hAnsi="Times New Roman" w:cs="Times New Roman"/>
                <w:color w:val="000000" w:themeColor="text1"/>
                <w:sz w:val="22"/>
                <w:szCs w:val="22"/>
              </w:rPr>
              <w:t>s</w:t>
            </w:r>
          </w:p>
          <w:p w14:paraId="39681463" w14:textId="77777777" w:rsidR="00111046" w:rsidRPr="00DA6416" w:rsidRDefault="00111046" w:rsidP="008C5D61">
            <w:pPr>
              <w:pStyle w:val="NormalWeb"/>
              <w:numPr>
                <w:ilvl w:val="0"/>
                <w:numId w:val="53"/>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Error message “Please enter a valid phone number” is shown.</w:t>
            </w:r>
          </w:p>
          <w:p w14:paraId="68E2DCE0" w14:textId="77777777" w:rsidR="00111046" w:rsidRPr="00DA6416" w:rsidRDefault="00111046" w:rsidP="008C5D61">
            <w:pPr>
              <w:pStyle w:val="NormalWeb"/>
              <w:numPr>
                <w:ilvl w:val="0"/>
                <w:numId w:val="53"/>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return to Step 2 to re-enter a valid mobile number.</w:t>
            </w:r>
          </w:p>
          <w:p w14:paraId="62405F14" w14:textId="77777777" w:rsidR="00111046" w:rsidRPr="00DA6416" w:rsidRDefault="00111046" w:rsidP="5AEFF462">
            <w:pPr>
              <w:pStyle w:val="NormalWeb"/>
              <w:spacing w:before="0" w:beforeAutospacing="0" w:after="0" w:afterAutospacing="0"/>
              <w:ind w:left="72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 </w:t>
            </w:r>
          </w:p>
          <w:p w14:paraId="5A8C7D12" w14:textId="77777777" w:rsidR="00111046" w:rsidRPr="00DA6416" w:rsidRDefault="00111046" w:rsidP="5AEFF462">
            <w:pPr>
              <w:pStyle w:val="NormalWeb"/>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AF-S4: If the email is already in use</w:t>
            </w:r>
          </w:p>
          <w:p w14:paraId="0DB2E31D" w14:textId="29FEB4D6" w:rsidR="00111046" w:rsidRPr="00DA6416" w:rsidRDefault="51429D61" w:rsidP="008C5D61">
            <w:pPr>
              <w:pStyle w:val="NormalWeb"/>
              <w:numPr>
                <w:ilvl w:val="0"/>
                <w:numId w:val="68"/>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Error message “User already registered with this email” is displayed.</w:t>
            </w:r>
          </w:p>
          <w:p w14:paraId="5633CCF7" w14:textId="4F5F897E" w:rsidR="00111046" w:rsidRPr="00DA6416" w:rsidRDefault="51429D61" w:rsidP="008C5D61">
            <w:pPr>
              <w:pStyle w:val="NormalWeb"/>
              <w:numPr>
                <w:ilvl w:val="0"/>
                <w:numId w:val="68"/>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return to Step 2 to re-enter a valid email address.</w:t>
            </w:r>
          </w:p>
          <w:p w14:paraId="1C4AF959" w14:textId="3D8D4321" w:rsidR="00111046" w:rsidRPr="00DA6416" w:rsidRDefault="00111046" w:rsidP="5AEFF462">
            <w:pPr>
              <w:pStyle w:val="NormalWeb"/>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AF-S</w:t>
            </w:r>
            <w:r w:rsidR="6244B49B" w:rsidRPr="44193102">
              <w:rPr>
                <w:rFonts w:ascii="Times New Roman" w:eastAsia="Times New Roman" w:hAnsi="Times New Roman" w:cs="Times New Roman"/>
                <w:color w:val="000000" w:themeColor="text1"/>
                <w:sz w:val="22"/>
                <w:szCs w:val="22"/>
              </w:rPr>
              <w:t>5</w:t>
            </w:r>
            <w:r w:rsidRPr="44193102">
              <w:rPr>
                <w:rFonts w:ascii="Times New Roman" w:eastAsia="Times New Roman" w:hAnsi="Times New Roman" w:cs="Times New Roman"/>
                <w:color w:val="000000" w:themeColor="text1"/>
                <w:sz w:val="22"/>
                <w:szCs w:val="22"/>
              </w:rPr>
              <w:t xml:space="preserve">: If the password and confirm password </w:t>
            </w:r>
            <w:r w:rsidR="399B018E" w:rsidRPr="44193102">
              <w:rPr>
                <w:rFonts w:ascii="Times New Roman" w:eastAsia="Times New Roman" w:hAnsi="Times New Roman" w:cs="Times New Roman"/>
                <w:color w:val="000000" w:themeColor="text1"/>
                <w:sz w:val="22"/>
                <w:szCs w:val="22"/>
              </w:rPr>
              <w:t xml:space="preserve">does </w:t>
            </w:r>
            <w:r w:rsidRPr="44193102">
              <w:rPr>
                <w:rFonts w:ascii="Times New Roman" w:eastAsia="Times New Roman" w:hAnsi="Times New Roman" w:cs="Times New Roman"/>
                <w:color w:val="000000" w:themeColor="text1"/>
                <w:sz w:val="22"/>
                <w:szCs w:val="22"/>
              </w:rPr>
              <w:t>not tally</w:t>
            </w:r>
          </w:p>
          <w:p w14:paraId="5F8E8533" w14:textId="51F586AF" w:rsidR="00111046" w:rsidRPr="00DA6416" w:rsidRDefault="00111046" w:rsidP="008C5D61">
            <w:pPr>
              <w:pStyle w:val="NormalWeb"/>
              <w:numPr>
                <w:ilvl w:val="0"/>
                <w:numId w:val="54"/>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Error message “Password key-in is not the same” is displayed.</w:t>
            </w:r>
          </w:p>
          <w:p w14:paraId="72686577" w14:textId="5909A357" w:rsidR="00111046" w:rsidRPr="00DA6416" w:rsidRDefault="00111046" w:rsidP="008C5D61">
            <w:pPr>
              <w:pStyle w:val="NormalWeb"/>
              <w:numPr>
                <w:ilvl w:val="0"/>
                <w:numId w:val="54"/>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User return to Step 2 to re-enter password and confirmation password</w:t>
            </w:r>
            <w:r w:rsidRPr="44193102">
              <w:rPr>
                <w:rFonts w:ascii="Times New Roman" w:eastAsia="Times New Roman" w:hAnsi="Times New Roman" w:cs="Times New Roman"/>
                <w:color w:val="000000" w:themeColor="text1"/>
              </w:rPr>
              <w:t>.</w:t>
            </w:r>
          </w:p>
        </w:tc>
      </w:tr>
      <w:tr w:rsidR="00111046" w14:paraId="1BB4D9C8"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96C0B9"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46C5991" w14:textId="7B515DC9"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111046" w14:paraId="2A572099"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1399CA"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EFF7C79" w14:textId="6D5DB767" w:rsidR="00111046" w:rsidRPr="00DA6416" w:rsidRDefault="46FDF98D" w:rsidP="5AEFF462">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r w:rsidR="00111046" w14:paraId="455449A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8A641F"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72FF199" w14:textId="77777777"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111046" w14:paraId="5CDE248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999787"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857016B" w14:textId="259ACC57"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111046" w14:paraId="2616F08D" w14:textId="77777777" w:rsidTr="3A2C435E">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12B89BC" w14:textId="77777777" w:rsidR="00111046" w:rsidRPr="00DA6416" w:rsidRDefault="00111046" w:rsidP="5AEFF462">
            <w:pPr>
              <w:jc w:val="right"/>
              <w:rPr>
                <w:rFonts w:ascii="Times New Roman" w:eastAsia="Times New Roman" w:hAnsi="Times New Roman" w:cs="Times New Roman"/>
              </w:rPr>
            </w:pPr>
            <w:r w:rsidRPr="44193102">
              <w:rPr>
                <w:rFonts w:ascii="Times New Roman" w:eastAsia="Times New Roman" w:hAnsi="Times New Roman" w:cs="Times New Roman"/>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E4FCA77" w14:textId="4CD0DBEF" w:rsidR="00111046" w:rsidRPr="00DA6416" w:rsidRDefault="00111046"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NIL</w:t>
            </w:r>
          </w:p>
        </w:tc>
      </w:tr>
    </w:tbl>
    <w:p w14:paraId="59172956" w14:textId="77777777" w:rsidR="00744815" w:rsidRPr="00DA6416" w:rsidRDefault="00744815" w:rsidP="5AEFF462">
      <w:pPr>
        <w:rPr>
          <w:rFonts w:ascii="Times New Roman" w:eastAsia="Times New Roman" w:hAnsi="Times New Roman" w:cs="Times New Roman"/>
        </w:rPr>
      </w:pPr>
    </w:p>
    <w:p w14:paraId="662A7DCD" w14:textId="3B310058" w:rsidR="00744815" w:rsidRPr="00923CD3" w:rsidRDefault="00744815" w:rsidP="5AEFF462">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4271C1BC" w14:textId="77777777" w:rsidTr="5AEFF462">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606C2E"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5C22E9D7" w14:textId="0D591532"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r w:rsidR="00923CD3">
              <w:rPr>
                <w:rFonts w:ascii="Times New Roman" w:eastAsia="Times New Roman" w:hAnsi="Times New Roman" w:cs="Times New Roman"/>
              </w:rPr>
              <w:t>6</w:t>
            </w:r>
          </w:p>
        </w:tc>
      </w:tr>
      <w:tr w:rsidR="00744815" w14:paraId="75B5FB86"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2220F7"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5576B23" w14:textId="5A95BDFF" w:rsidR="00744815" w:rsidRPr="00DA6416" w:rsidRDefault="37594A5F" w:rsidP="5AEFF462">
            <w:pPr>
              <w:rPr>
                <w:rFonts w:ascii="Times New Roman" w:eastAsia="Times New Roman" w:hAnsi="Times New Roman" w:cs="Times New Roman"/>
              </w:rPr>
            </w:pPr>
            <w:r w:rsidRPr="44193102">
              <w:rPr>
                <w:rFonts w:ascii="Times New Roman" w:eastAsia="Times New Roman" w:hAnsi="Times New Roman" w:cs="Times New Roman"/>
              </w:rPr>
              <w:t>Change</w:t>
            </w:r>
            <w:r w:rsidR="008911A7" w:rsidRPr="44193102">
              <w:rPr>
                <w:rFonts w:ascii="Times New Roman" w:eastAsia="Times New Roman" w:hAnsi="Times New Roman" w:cs="Times New Roman"/>
              </w:rPr>
              <w:t xml:space="preserve"> Profile Picture</w:t>
            </w:r>
          </w:p>
        </w:tc>
      </w:tr>
      <w:tr w:rsidR="00744815" w14:paraId="499A95B6" w14:textId="77777777" w:rsidTr="5AEFF462">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7F2D67"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FDADA5"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FB7BFE"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6D08C13"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744815" w14:paraId="128FFCAB" w14:textId="77777777" w:rsidTr="5AEFF462">
        <w:trPr>
          <w:trHeight w:val="770"/>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A6E34AB"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0E75DE4"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709982B" w14:textId="77777777" w:rsidR="00744815" w:rsidRPr="00DA6416" w:rsidRDefault="000E7704" w:rsidP="5AEFF462">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61F8722"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38DCF361" w14:textId="77777777" w:rsidR="00744815" w:rsidRPr="00DA6416" w:rsidRDefault="000E7704" w:rsidP="5AEFF462">
      <w:pPr>
        <w:rPr>
          <w:rFonts w:ascii="Times New Roman" w:eastAsia="Times New Roman" w:hAnsi="Times New Roman" w:cs="Times New Roman"/>
        </w:rPr>
      </w:pPr>
      <w:r w:rsidRPr="44193102">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9F4BC9" w14:paraId="5EFAD71E" w14:textId="77777777" w:rsidTr="5AEFF462">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71A01D"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5184424" w14:textId="176CB269"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User (Initiating actor), </w:t>
            </w:r>
            <w:r w:rsidR="08FAEEEA" w:rsidRPr="7E8F9F20">
              <w:rPr>
                <w:rFonts w:ascii="Times New Roman" w:eastAsia="Times New Roman" w:hAnsi="Times New Roman" w:cs="Times New Roman"/>
                <w:color w:val="000000" w:themeColor="text1"/>
              </w:rPr>
              <w:t>Firebase</w:t>
            </w:r>
          </w:p>
        </w:tc>
      </w:tr>
      <w:tr w:rsidR="009F4BC9" w14:paraId="32F456F7"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1B8306"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27E50F3" w14:textId="7B813B83"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can upload/update their profile picture.</w:t>
            </w:r>
          </w:p>
        </w:tc>
      </w:tr>
      <w:tr w:rsidR="009F4BC9" w14:paraId="6741D8B2"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B90FA7"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C6A2CEE" w14:textId="77777777" w:rsidR="00FF3E40" w:rsidRPr="00DA6416" w:rsidRDefault="009F4BC9" w:rsidP="008C5D61">
            <w:pPr>
              <w:pStyle w:val="NormalWeb"/>
              <w:numPr>
                <w:ilvl w:val="0"/>
                <w:numId w:val="55"/>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login successfully.</w:t>
            </w:r>
          </w:p>
          <w:p w14:paraId="00EB8B0B" w14:textId="088B8B43" w:rsidR="009F4BC9" w:rsidRPr="00DA6416" w:rsidRDefault="009F4BC9" w:rsidP="008C5D61">
            <w:pPr>
              <w:pStyle w:val="NormalWeb"/>
              <w:numPr>
                <w:ilvl w:val="0"/>
                <w:numId w:val="55"/>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rPr>
              <w:t>User has downloaded the pictures of interest.</w:t>
            </w:r>
          </w:p>
        </w:tc>
      </w:tr>
      <w:tr w:rsidR="009F4BC9" w14:paraId="6EECBAC8"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230B3D"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F732204" w14:textId="0AA60CF0" w:rsidR="009F4BC9" w:rsidRPr="00DA6416" w:rsidRDefault="009F4BC9" w:rsidP="008C5D61">
            <w:pPr>
              <w:numPr>
                <w:ilvl w:val="0"/>
                <w:numId w:val="34"/>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User’s profile picture will be uploaded successfully.</w:t>
            </w:r>
          </w:p>
        </w:tc>
      </w:tr>
      <w:tr w:rsidR="009F4BC9" w14:paraId="0B6253DB"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C687DD"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D56F0D7" w14:textId="29120EEC" w:rsidR="009F4BC9" w:rsidRPr="00DA6416" w:rsidRDefault="009F4BC9" w:rsidP="008C5D61">
            <w:pPr>
              <w:numPr>
                <w:ilvl w:val="0"/>
                <w:numId w:val="7"/>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w:t>
            </w:r>
          </w:p>
        </w:tc>
      </w:tr>
      <w:tr w:rsidR="009F4BC9" w14:paraId="75DF4991"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37B3D3"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1FA997E" w14:textId="34D332C0" w:rsidR="009F4BC9" w:rsidRPr="00DA6416" w:rsidRDefault="009F4BC9" w:rsidP="008C5D61">
            <w:pPr>
              <w:numPr>
                <w:ilvl w:val="0"/>
                <w:numId w:val="12"/>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Whenever the user wants to change the profile picture</w:t>
            </w:r>
          </w:p>
        </w:tc>
      </w:tr>
      <w:tr w:rsidR="009F4BC9" w14:paraId="31E6039C"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1634DE"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B18E437" w14:textId="77777777"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clicks on the “Settings” button.</w:t>
            </w:r>
          </w:p>
          <w:p w14:paraId="04F80393" w14:textId="77777777"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 xml:space="preserve">The settings page will be </w:t>
            </w:r>
            <w:proofErr w:type="gramStart"/>
            <w:r w:rsidRPr="44193102">
              <w:rPr>
                <w:rFonts w:ascii="Times New Roman" w:eastAsia="Times New Roman" w:hAnsi="Times New Roman" w:cs="Times New Roman"/>
                <w:color w:val="000000" w:themeColor="text1"/>
                <w:sz w:val="22"/>
                <w:szCs w:val="22"/>
              </w:rPr>
              <w:t>loaded</w:t>
            </w:r>
            <w:proofErr w:type="gramEnd"/>
            <w:r w:rsidRPr="44193102">
              <w:rPr>
                <w:rFonts w:ascii="Times New Roman" w:eastAsia="Times New Roman" w:hAnsi="Times New Roman" w:cs="Times New Roman"/>
                <w:color w:val="000000" w:themeColor="text1"/>
                <w:sz w:val="22"/>
                <w:szCs w:val="22"/>
              </w:rPr>
              <w:t xml:space="preserve"> and the user can click on the ‘Upload profile picture’ button.</w:t>
            </w:r>
          </w:p>
          <w:p w14:paraId="39ADDFF7" w14:textId="77777777"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will be directed to a “Upload your profile picture” page with the current profile picture shown.</w:t>
            </w:r>
          </w:p>
          <w:p w14:paraId="5E75DE18" w14:textId="77777777"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Upon clicking the “Choose picture” button, the user can select a picture from the downloads page.</w:t>
            </w:r>
          </w:p>
          <w:p w14:paraId="7568D882" w14:textId="77777777"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sz w:val="22"/>
                <w:szCs w:val="22"/>
              </w:rPr>
            </w:pPr>
            <w:r w:rsidRPr="44193102">
              <w:rPr>
                <w:rFonts w:ascii="Times New Roman" w:eastAsia="Times New Roman" w:hAnsi="Times New Roman" w:cs="Times New Roman"/>
                <w:color w:val="000000" w:themeColor="text1"/>
                <w:sz w:val="22"/>
                <w:szCs w:val="22"/>
              </w:rPr>
              <w:t>User will be directed back to the “Upload your profile picture” page with the chosen profile picture.</w:t>
            </w:r>
          </w:p>
          <w:p w14:paraId="78F6DF6B" w14:textId="1085A07B" w:rsidR="009F4BC9" w:rsidRPr="00DA6416" w:rsidRDefault="009F4BC9" w:rsidP="008C5D61">
            <w:pPr>
              <w:pStyle w:val="NormalWeb"/>
              <w:numPr>
                <w:ilvl w:val="0"/>
                <w:numId w:val="56"/>
              </w:numPr>
              <w:spacing w:before="0" w:beforeAutospacing="0" w:after="0" w:afterAutospacing="0"/>
              <w:textAlignment w:val="baseline"/>
              <w:rPr>
                <w:rFonts w:ascii="Times New Roman" w:eastAsia="Times New Roman" w:hAnsi="Times New Roman" w:cs="Times New Roman"/>
                <w:color w:val="000000"/>
              </w:rPr>
            </w:pPr>
            <w:r w:rsidRPr="44193102">
              <w:rPr>
                <w:rFonts w:ascii="Times New Roman" w:eastAsia="Times New Roman" w:hAnsi="Times New Roman" w:cs="Times New Roman"/>
                <w:color w:val="000000" w:themeColor="text1"/>
              </w:rPr>
              <w:t>User clicks on the ‘</w:t>
            </w:r>
            <w:r w:rsidR="7B05E7A1" w:rsidRPr="23B54444">
              <w:rPr>
                <w:rFonts w:ascii="Times New Roman" w:eastAsia="Times New Roman" w:hAnsi="Times New Roman" w:cs="Times New Roman"/>
                <w:color w:val="000000" w:themeColor="text1"/>
              </w:rPr>
              <w:t>Save</w:t>
            </w:r>
            <w:r w:rsidRPr="23B54444">
              <w:rPr>
                <w:rFonts w:ascii="Times New Roman" w:eastAsia="Times New Roman" w:hAnsi="Times New Roman" w:cs="Times New Roman"/>
                <w:color w:val="000000" w:themeColor="text1"/>
              </w:rPr>
              <w:t>’</w:t>
            </w:r>
            <w:r w:rsidRPr="44193102">
              <w:rPr>
                <w:rFonts w:ascii="Times New Roman" w:eastAsia="Times New Roman" w:hAnsi="Times New Roman" w:cs="Times New Roman"/>
                <w:color w:val="000000" w:themeColor="text1"/>
              </w:rPr>
              <w:t xml:space="preserve"> button to confirm.</w:t>
            </w:r>
          </w:p>
        </w:tc>
      </w:tr>
      <w:tr w:rsidR="009F4BC9" w14:paraId="48A0BCD7"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253556"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E7C10E4" w14:textId="5C6FA0B7"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9F4BC9" w14:paraId="1B9C5A76"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795EEB"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03B3CE8" w14:textId="51F9D168"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9F4BC9" w14:paraId="4D630BD4"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4733F6"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EA14F11" w14:textId="687090EA"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9F4BC9" w14:paraId="4E7CB511"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C996E2"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FAE5842" w14:textId="263E4343"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9F4BC9" w14:paraId="52EFEEA7" w14:textId="77777777" w:rsidTr="5AEFF462">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3B25E5"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5297810" w14:textId="4E21243C"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9F4BC9" w14:paraId="390CEBE5" w14:textId="77777777" w:rsidTr="5AEFF462">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9A36BC9" w14:textId="77777777" w:rsidR="009F4BC9" w:rsidRPr="00DA6416" w:rsidRDefault="009F4BC9" w:rsidP="5AEFF462">
            <w:pPr>
              <w:jc w:val="right"/>
              <w:rPr>
                <w:rFonts w:ascii="Times New Roman" w:eastAsia="Times New Roman" w:hAnsi="Times New Roman" w:cs="Times New Roman"/>
              </w:rPr>
            </w:pPr>
            <w:r w:rsidRPr="44193102">
              <w:rPr>
                <w:rFonts w:ascii="Times New Roman" w:eastAsia="Times New Roman" w:hAnsi="Times New Roman" w:cs="Times New Roman"/>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6D6AE62B" w14:textId="5CB710F4" w:rsidR="009F4BC9" w:rsidRPr="00DA6416" w:rsidRDefault="009F4BC9" w:rsidP="5AEFF462">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NIL</w:t>
            </w:r>
          </w:p>
        </w:tc>
      </w:tr>
    </w:tbl>
    <w:p w14:paraId="3FC275CD" w14:textId="77777777" w:rsidR="00744815" w:rsidRPr="00DA6416" w:rsidRDefault="00744815" w:rsidP="5AEFF462">
      <w:pPr>
        <w:rPr>
          <w:rFonts w:ascii="Times New Roman" w:eastAsia="Times New Roman" w:hAnsi="Times New Roman" w:cs="Times New Roman"/>
        </w:rPr>
      </w:pPr>
    </w:p>
    <w:p w14:paraId="0B53013E" w14:textId="4C6457B5" w:rsidR="00923CD3" w:rsidRDefault="00923CD3" w:rsidP="73E360FD">
      <w:pPr>
        <w:rPr>
          <w:rFonts w:ascii="Times New Roman" w:eastAsia="Times New Roman" w:hAnsi="Times New Roman" w:cs="Times New Roman"/>
        </w:rPr>
      </w:pPr>
    </w:p>
    <w:p w14:paraId="524A800E" w14:textId="77777777" w:rsidR="00744815" w:rsidRPr="00DA6416" w:rsidRDefault="00744815" w:rsidP="5AEFF462">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7B0D1199" w14:textId="77777777" w:rsidTr="3A2C435E">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2F26AD"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3AEB9703" w14:textId="278D2B79" w:rsidR="00744815" w:rsidRPr="00923CD3"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r w:rsidR="00923CD3">
              <w:rPr>
                <w:rFonts w:ascii="Times New Roman" w:eastAsia="Times New Roman" w:hAnsi="Times New Roman" w:cs="Times New Roman"/>
              </w:rPr>
              <w:t>7</w:t>
            </w:r>
          </w:p>
        </w:tc>
      </w:tr>
      <w:tr w:rsidR="00744815" w14:paraId="3EF596D3"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690DAC"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C3E5953" w14:textId="49F6EBA5" w:rsidR="00744815" w:rsidRPr="00923CD3" w:rsidRDefault="2F9DC466" w:rsidP="3A2C435E">
            <w:pPr>
              <w:rPr>
                <w:rFonts w:ascii="Times New Roman" w:eastAsia="Times New Roman" w:hAnsi="Times New Roman" w:cs="Times New Roman"/>
              </w:rPr>
            </w:pPr>
            <w:r w:rsidRPr="00923CD3">
              <w:rPr>
                <w:rFonts w:ascii="Times New Roman" w:eastAsia="Times New Roman" w:hAnsi="Times New Roman" w:cs="Times New Roman"/>
              </w:rPr>
              <w:t>Change Password</w:t>
            </w:r>
          </w:p>
        </w:tc>
      </w:tr>
      <w:tr w:rsidR="00744815" w14:paraId="429C315A"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A7F60A"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96D239" w14:textId="77777777" w:rsidR="00744815" w:rsidRPr="00923CD3" w:rsidRDefault="65AD99BB" w:rsidP="3A2C435E">
            <w:pPr>
              <w:rPr>
                <w:rFonts w:ascii="Times New Roman" w:eastAsia="Times New Roman" w:hAnsi="Times New Roman" w:cs="Times New Roman"/>
              </w:rPr>
            </w:pPr>
            <w:r w:rsidRPr="00923CD3">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0BA077"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6179AD8" w14:textId="77777777" w:rsidR="00744815" w:rsidRPr="00923CD3" w:rsidRDefault="65AD99BB" w:rsidP="3A2C435E">
            <w:pPr>
              <w:rPr>
                <w:rFonts w:ascii="Times New Roman" w:eastAsia="Times New Roman" w:hAnsi="Times New Roman" w:cs="Times New Roman"/>
              </w:rPr>
            </w:pPr>
            <w:r w:rsidRPr="00923CD3">
              <w:rPr>
                <w:rFonts w:ascii="Times New Roman" w:eastAsia="Times New Roman" w:hAnsi="Times New Roman" w:cs="Times New Roman"/>
              </w:rPr>
              <w:t xml:space="preserve"> </w:t>
            </w:r>
          </w:p>
        </w:tc>
      </w:tr>
      <w:tr w:rsidR="00744815" w14:paraId="13606CCE" w14:textId="77777777" w:rsidTr="3A2C435E">
        <w:trPr>
          <w:trHeight w:val="770"/>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D1E29AD"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lastRenderedPageBreak/>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931C5D7" w14:textId="77777777" w:rsidR="00744815" w:rsidRPr="00923CD3" w:rsidRDefault="65AD99BB" w:rsidP="3A2C435E">
            <w:pPr>
              <w:rPr>
                <w:rFonts w:ascii="Times New Roman" w:eastAsia="Times New Roman" w:hAnsi="Times New Roman" w:cs="Times New Roman"/>
              </w:rPr>
            </w:pPr>
            <w:r w:rsidRPr="00923CD3">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57F8379" w14:textId="77777777" w:rsidR="00744815" w:rsidRPr="00923CD3" w:rsidRDefault="65AD99BB" w:rsidP="3A2C435E">
            <w:pPr>
              <w:jc w:val="right"/>
              <w:rPr>
                <w:rFonts w:ascii="Times New Roman" w:eastAsia="Times New Roman" w:hAnsi="Times New Roman" w:cs="Times New Roman"/>
              </w:rPr>
            </w:pPr>
            <w:r w:rsidRPr="00923CD3">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17E3A5E8" w14:textId="77777777" w:rsidR="00744815" w:rsidRPr="00923CD3" w:rsidRDefault="65AD99BB" w:rsidP="3A2C435E">
            <w:pPr>
              <w:rPr>
                <w:rFonts w:ascii="Times New Roman" w:eastAsia="Times New Roman" w:hAnsi="Times New Roman" w:cs="Times New Roman"/>
              </w:rPr>
            </w:pPr>
            <w:r w:rsidRPr="00923CD3">
              <w:rPr>
                <w:rFonts w:ascii="Times New Roman" w:eastAsia="Times New Roman" w:hAnsi="Times New Roman" w:cs="Times New Roman"/>
              </w:rPr>
              <w:t xml:space="preserve"> </w:t>
            </w:r>
          </w:p>
        </w:tc>
      </w:tr>
    </w:tbl>
    <w:p w14:paraId="753AE529" w14:textId="77777777" w:rsidR="00744815" w:rsidRPr="00923CD3" w:rsidRDefault="65AD99BB" w:rsidP="3A2C435E">
      <w:pPr>
        <w:rPr>
          <w:rFonts w:ascii="Times New Roman" w:eastAsia="Times New Roman" w:hAnsi="Times New Roman" w:cs="Times New Roman"/>
        </w:rPr>
      </w:pPr>
      <w:r w:rsidRPr="00923CD3">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55358E" w14:paraId="4B6030F4" w14:textId="77777777" w:rsidTr="3A2C435E">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F765D4A"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AE5C26A" w14:textId="7F8367C0" w:rsidR="0055358E" w:rsidRPr="00923CD3" w:rsidRDefault="1276B4BD" w:rsidP="3A2C435E">
            <w:p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User (Initiating actor</w:t>
            </w:r>
            <w:proofErr w:type="gramStart"/>
            <w:r w:rsidRPr="00923CD3">
              <w:rPr>
                <w:rFonts w:ascii="Times New Roman" w:eastAsia="Times New Roman" w:hAnsi="Times New Roman" w:cs="Times New Roman"/>
                <w:color w:val="000000" w:themeColor="text1"/>
              </w:rPr>
              <w:t>),</w:t>
            </w:r>
            <w:r w:rsidR="444B0098" w:rsidRPr="7E8F9F20">
              <w:rPr>
                <w:rFonts w:ascii="Times New Roman" w:eastAsia="Times New Roman" w:hAnsi="Times New Roman" w:cs="Times New Roman"/>
                <w:color w:val="000000" w:themeColor="text1"/>
              </w:rPr>
              <w:t>Firebase</w:t>
            </w:r>
            <w:proofErr w:type="gramEnd"/>
          </w:p>
        </w:tc>
      </w:tr>
      <w:tr w:rsidR="0055358E" w14:paraId="036844BE"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42CF51"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21825A0" w14:textId="2CDD0548" w:rsidR="0055358E" w:rsidRPr="00923CD3" w:rsidRDefault="1276B4BD" w:rsidP="3A2C435E">
            <w:p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User can change their password.</w:t>
            </w:r>
          </w:p>
        </w:tc>
      </w:tr>
      <w:tr w:rsidR="0055358E" w14:paraId="0AB1775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221E9CA"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EC79BD1" w14:textId="6FF0F314" w:rsidR="0055358E" w:rsidRPr="00923CD3" w:rsidRDefault="1276B4BD" w:rsidP="008C5D61">
            <w:pPr>
              <w:numPr>
                <w:ilvl w:val="0"/>
                <w:numId w:val="35"/>
              </w:num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User login successfully.</w:t>
            </w:r>
            <w:r w:rsidR="33CC50AC" w:rsidRPr="00923CD3">
              <w:rPr>
                <w:rFonts w:ascii="Times New Roman" w:eastAsia="Times New Roman" w:hAnsi="Times New Roman" w:cs="Times New Roman"/>
                <w:color w:val="000000" w:themeColor="text1"/>
              </w:rPr>
              <w:t xml:space="preserve"> / User forgets the password</w:t>
            </w:r>
          </w:p>
        </w:tc>
      </w:tr>
      <w:tr w:rsidR="0055358E" w14:paraId="7B635819"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3B48D3"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E659DCB" w14:textId="7C3BA2A0" w:rsidR="0055358E" w:rsidRPr="00923CD3" w:rsidRDefault="1276B4BD" w:rsidP="008C5D61">
            <w:pPr>
              <w:numPr>
                <w:ilvl w:val="0"/>
                <w:numId w:val="39"/>
              </w:num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 xml:space="preserve">“Password reset successful” message will be </w:t>
            </w:r>
            <w:proofErr w:type="gramStart"/>
            <w:r w:rsidRPr="00923CD3">
              <w:rPr>
                <w:rFonts w:ascii="Times New Roman" w:eastAsia="Times New Roman" w:hAnsi="Times New Roman" w:cs="Times New Roman"/>
                <w:color w:val="000000" w:themeColor="text1"/>
              </w:rPr>
              <w:t>printed</w:t>
            </w:r>
            <w:proofErr w:type="gramEnd"/>
            <w:r w:rsidRPr="00923CD3">
              <w:rPr>
                <w:rFonts w:ascii="Times New Roman" w:eastAsia="Times New Roman" w:hAnsi="Times New Roman" w:cs="Times New Roman"/>
                <w:color w:val="000000" w:themeColor="text1"/>
              </w:rPr>
              <w:t xml:space="preserve"> and the user will be directed back to the settings page.</w:t>
            </w:r>
          </w:p>
        </w:tc>
      </w:tr>
      <w:tr w:rsidR="0055358E" w14:paraId="45039E27"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37B1BE"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CAA86D6" w14:textId="333174CE" w:rsidR="0055358E" w:rsidRPr="00923CD3" w:rsidRDefault="0055358E" w:rsidP="008C5D61">
            <w:pPr>
              <w:numPr>
                <w:ilvl w:val="0"/>
                <w:numId w:val="44"/>
              </w:num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Low.</w:t>
            </w:r>
          </w:p>
        </w:tc>
      </w:tr>
      <w:tr w:rsidR="0055358E" w14:paraId="5A39BFE1"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D712EA"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645D2A4" w14:textId="2ACDBBCA" w:rsidR="0055358E" w:rsidRPr="00923CD3" w:rsidRDefault="1276B4BD" w:rsidP="008C5D61">
            <w:pPr>
              <w:numPr>
                <w:ilvl w:val="0"/>
                <w:numId w:val="42"/>
              </w:numPr>
              <w:rPr>
                <w:rFonts w:ascii="Times New Roman" w:eastAsia="Times New Roman" w:hAnsi="Times New Roman" w:cs="Times New Roman"/>
                <w:color w:val="000000" w:themeColor="text1"/>
              </w:rPr>
            </w:pPr>
            <w:r w:rsidRPr="00923CD3">
              <w:rPr>
                <w:rFonts w:ascii="Times New Roman" w:eastAsia="Times New Roman" w:hAnsi="Times New Roman" w:cs="Times New Roman"/>
                <w:color w:val="000000" w:themeColor="text1"/>
              </w:rPr>
              <w:t xml:space="preserve">Whenever </w:t>
            </w:r>
            <w:r w:rsidR="0055358E" w:rsidRPr="68503E0C">
              <w:rPr>
                <w:rFonts w:ascii="Times New Roman" w:eastAsia="Times New Roman" w:hAnsi="Times New Roman" w:cs="Times New Roman"/>
                <w:color w:val="000000" w:themeColor="text1"/>
              </w:rPr>
              <w:t>the</w:t>
            </w:r>
            <w:r w:rsidR="4A5BB60C" w:rsidRPr="68503E0C">
              <w:rPr>
                <w:rFonts w:ascii="Times New Roman" w:eastAsia="Times New Roman" w:hAnsi="Times New Roman" w:cs="Times New Roman"/>
                <w:color w:val="000000" w:themeColor="text1"/>
              </w:rPr>
              <w:t xml:space="preserve"> user </w:t>
            </w:r>
            <w:r w:rsidR="0055358E" w:rsidRPr="68503E0C">
              <w:rPr>
                <w:rFonts w:ascii="Times New Roman" w:eastAsia="Times New Roman" w:hAnsi="Times New Roman" w:cs="Times New Roman"/>
                <w:color w:val="000000" w:themeColor="text1"/>
              </w:rPr>
              <w:t>want</w:t>
            </w:r>
            <w:r w:rsidR="648523EB" w:rsidRPr="68503E0C">
              <w:rPr>
                <w:rFonts w:ascii="Times New Roman" w:eastAsia="Times New Roman" w:hAnsi="Times New Roman" w:cs="Times New Roman"/>
                <w:color w:val="000000" w:themeColor="text1"/>
              </w:rPr>
              <w:t>s</w:t>
            </w:r>
            <w:r w:rsidRPr="00923CD3">
              <w:rPr>
                <w:rFonts w:ascii="Times New Roman" w:eastAsia="Times New Roman" w:hAnsi="Times New Roman" w:cs="Times New Roman"/>
                <w:color w:val="000000" w:themeColor="text1"/>
              </w:rPr>
              <w:t xml:space="preserve"> to change the password.</w:t>
            </w:r>
          </w:p>
          <w:p w14:paraId="73FD5F31" w14:textId="46AD64A9" w:rsidR="0055358E" w:rsidRPr="00923CD3" w:rsidRDefault="50B9534F" w:rsidP="008C5D61">
            <w:pPr>
              <w:numPr>
                <w:ilvl w:val="0"/>
                <w:numId w:val="42"/>
              </w:numPr>
              <w:rPr>
                <w:rFonts w:ascii="Times New Roman" w:eastAsia="Times New Roman" w:hAnsi="Times New Roman" w:cs="Times New Roman"/>
                <w:color w:val="000000" w:themeColor="text1"/>
              </w:rPr>
            </w:pPr>
            <w:r w:rsidRPr="4580C0D0">
              <w:rPr>
                <w:rFonts w:ascii="Times New Roman" w:eastAsia="Times New Roman" w:hAnsi="Times New Roman" w:cs="Times New Roman"/>
                <w:color w:val="000000" w:themeColor="text1"/>
              </w:rPr>
              <w:t xml:space="preserve">Whenever the user forgets the </w:t>
            </w:r>
            <w:r w:rsidRPr="65368B04">
              <w:rPr>
                <w:rFonts w:ascii="Times New Roman" w:eastAsia="Times New Roman" w:hAnsi="Times New Roman" w:cs="Times New Roman"/>
                <w:color w:val="000000" w:themeColor="text1"/>
              </w:rPr>
              <w:t>password.</w:t>
            </w:r>
          </w:p>
        </w:tc>
      </w:tr>
      <w:tr w:rsidR="0055358E" w14:paraId="1742122A"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82F5EC"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75E77B5" w14:textId="77777777" w:rsidR="0055358E" w:rsidRPr="00923CD3" w:rsidRDefault="1276B4BD" w:rsidP="008C5D61">
            <w:pPr>
              <w:pStyle w:val="NormalWeb"/>
              <w:numPr>
                <w:ilvl w:val="0"/>
                <w:numId w:val="57"/>
              </w:numPr>
              <w:spacing w:before="0" w:beforeAutospacing="0" w:after="0" w:afterAutospacing="0"/>
              <w:textAlignment w:val="baseline"/>
              <w:rPr>
                <w:rFonts w:ascii="Times New Roman" w:eastAsia="Times New Roman" w:hAnsi="Times New Roman" w:cs="Times New Roman"/>
                <w:color w:val="000000"/>
                <w:sz w:val="22"/>
                <w:szCs w:val="22"/>
              </w:rPr>
            </w:pPr>
            <w:r w:rsidRPr="00923CD3">
              <w:rPr>
                <w:rFonts w:ascii="Times New Roman" w:eastAsia="Times New Roman" w:hAnsi="Times New Roman" w:cs="Times New Roman"/>
                <w:color w:val="000000" w:themeColor="text1"/>
                <w:sz w:val="22"/>
                <w:szCs w:val="22"/>
              </w:rPr>
              <w:t>User clicks on the “Settings” button. The settings page will be loaded.</w:t>
            </w:r>
          </w:p>
          <w:p w14:paraId="4E23168C" w14:textId="77777777" w:rsidR="0055358E" w:rsidRPr="00923CD3" w:rsidRDefault="1276B4BD" w:rsidP="008C5D61">
            <w:pPr>
              <w:pStyle w:val="NormalWeb"/>
              <w:numPr>
                <w:ilvl w:val="0"/>
                <w:numId w:val="57"/>
              </w:numPr>
              <w:spacing w:before="0" w:beforeAutospacing="0" w:after="0" w:afterAutospacing="0"/>
              <w:textAlignment w:val="baseline"/>
              <w:rPr>
                <w:rFonts w:ascii="Times New Roman" w:eastAsia="Times New Roman" w:hAnsi="Times New Roman" w:cs="Times New Roman"/>
                <w:color w:val="000000"/>
                <w:sz w:val="22"/>
                <w:szCs w:val="22"/>
              </w:rPr>
            </w:pPr>
            <w:r w:rsidRPr="00923CD3">
              <w:rPr>
                <w:rFonts w:ascii="Times New Roman" w:eastAsia="Times New Roman" w:hAnsi="Times New Roman" w:cs="Times New Roman"/>
                <w:color w:val="000000" w:themeColor="text1"/>
                <w:sz w:val="22"/>
                <w:szCs w:val="22"/>
              </w:rPr>
              <w:t>Upon clicking the “Change password” button, a “Change your password” page will be loaded.</w:t>
            </w:r>
          </w:p>
          <w:p w14:paraId="69072084" w14:textId="2EA9C160" w:rsidR="0055358E" w:rsidRPr="00923CD3" w:rsidRDefault="422A027E" w:rsidP="008C5D61">
            <w:pPr>
              <w:pStyle w:val="NormalWeb"/>
              <w:numPr>
                <w:ilvl w:val="0"/>
                <w:numId w:val="57"/>
              </w:numPr>
              <w:spacing w:before="0" w:beforeAutospacing="0" w:after="0" w:afterAutospacing="0"/>
              <w:rPr>
                <w:rFonts w:ascii="Times New Roman" w:eastAsia="Times New Roman" w:hAnsi="Times New Roman" w:cs="Times New Roman"/>
                <w:color w:val="000000" w:themeColor="text1"/>
                <w:sz w:val="22"/>
                <w:szCs w:val="22"/>
              </w:rPr>
            </w:pPr>
            <w:r w:rsidRPr="00923CD3">
              <w:rPr>
                <w:rFonts w:ascii="Times New Roman" w:eastAsia="Times New Roman" w:hAnsi="Times New Roman" w:cs="Times New Roman"/>
                <w:color w:val="000000" w:themeColor="text1"/>
                <w:sz w:val="22"/>
                <w:szCs w:val="22"/>
              </w:rPr>
              <w:t xml:space="preserve">User will enter his/her </w:t>
            </w:r>
            <w:r w:rsidR="053554AD" w:rsidRPr="00923CD3">
              <w:rPr>
                <w:rFonts w:ascii="Times New Roman" w:eastAsia="Times New Roman" w:hAnsi="Times New Roman" w:cs="Times New Roman"/>
                <w:color w:val="000000" w:themeColor="text1"/>
                <w:sz w:val="22"/>
                <w:szCs w:val="22"/>
              </w:rPr>
              <w:t xml:space="preserve">email address </w:t>
            </w:r>
            <w:r w:rsidR="328857FA" w:rsidRPr="00923CD3">
              <w:rPr>
                <w:rFonts w:ascii="Times New Roman" w:eastAsia="Times New Roman" w:hAnsi="Times New Roman" w:cs="Times New Roman"/>
                <w:color w:val="000000" w:themeColor="text1"/>
                <w:sz w:val="22"/>
                <w:szCs w:val="22"/>
              </w:rPr>
              <w:t>to reset the password.</w:t>
            </w:r>
          </w:p>
          <w:p w14:paraId="400FC54A" w14:textId="4F0C3704" w:rsidR="594E205F" w:rsidRPr="00923CD3" w:rsidRDefault="7AD0A938" w:rsidP="008C5D61">
            <w:pPr>
              <w:pStyle w:val="NormalWeb"/>
              <w:numPr>
                <w:ilvl w:val="0"/>
                <w:numId w:val="57"/>
              </w:numPr>
              <w:spacing w:before="0" w:beforeAutospacing="0" w:after="0" w:afterAutospacing="0"/>
              <w:rPr>
                <w:rFonts w:ascii="Times New Roman" w:eastAsia="Times New Roman" w:hAnsi="Times New Roman" w:cs="Times New Roman"/>
                <w:color w:val="000000" w:themeColor="text1"/>
                <w:sz w:val="22"/>
                <w:szCs w:val="22"/>
              </w:rPr>
            </w:pPr>
            <w:r w:rsidRPr="00923CD3">
              <w:rPr>
                <w:rFonts w:ascii="Times New Roman" w:eastAsia="Times New Roman" w:hAnsi="Times New Roman" w:cs="Times New Roman"/>
                <w:color w:val="000000" w:themeColor="text1"/>
                <w:sz w:val="22"/>
                <w:szCs w:val="22"/>
              </w:rPr>
              <w:t>The validity of email will be checked.</w:t>
            </w:r>
          </w:p>
          <w:p w14:paraId="1BAEAD7B" w14:textId="673F1541" w:rsidR="0055358E" w:rsidRPr="00923CD3" w:rsidRDefault="328857FA" w:rsidP="008C5D61">
            <w:pPr>
              <w:pStyle w:val="NormalWeb"/>
              <w:numPr>
                <w:ilvl w:val="0"/>
                <w:numId w:val="57"/>
              </w:numPr>
              <w:spacing w:before="0" w:beforeAutospacing="0" w:after="0" w:afterAutospacing="0"/>
              <w:rPr>
                <w:rFonts w:ascii="Times New Roman" w:eastAsia="Times New Roman" w:hAnsi="Times New Roman" w:cs="Times New Roman"/>
                <w:color w:val="000000" w:themeColor="text1"/>
                <w:sz w:val="22"/>
                <w:szCs w:val="22"/>
              </w:rPr>
            </w:pPr>
            <w:r w:rsidRPr="00923CD3">
              <w:rPr>
                <w:rFonts w:ascii="Times New Roman" w:eastAsia="Times New Roman" w:hAnsi="Times New Roman" w:cs="Times New Roman"/>
                <w:color w:val="000000" w:themeColor="text1"/>
                <w:sz w:val="22"/>
                <w:szCs w:val="22"/>
              </w:rPr>
              <w:t>Firebase</w:t>
            </w:r>
            <w:r w:rsidR="1276B4BD" w:rsidRPr="00923CD3">
              <w:rPr>
                <w:rFonts w:ascii="Times New Roman" w:eastAsia="Times New Roman" w:hAnsi="Times New Roman" w:cs="Times New Roman"/>
                <w:color w:val="000000" w:themeColor="text1"/>
                <w:sz w:val="22"/>
                <w:szCs w:val="22"/>
              </w:rPr>
              <w:t xml:space="preserve"> system will then verify if the password is valid and update the new password.</w:t>
            </w:r>
          </w:p>
        </w:tc>
      </w:tr>
      <w:tr w:rsidR="0055358E" w14:paraId="39FE59A7"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BF9DDD"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3CE80D5" w14:textId="1AB85C35" w:rsidR="0055358E" w:rsidRPr="00923CD3" w:rsidRDefault="0055358E" w:rsidP="41A0ACFE">
            <w:pPr>
              <w:pStyle w:val="NormalWeb"/>
              <w:spacing w:before="0" w:beforeAutospacing="0" w:after="0" w:afterAutospacing="0"/>
              <w:rPr>
                <w:rFonts w:ascii="Times New Roman" w:eastAsia="Times New Roman" w:hAnsi="Times New Roman" w:cs="Times New Roman"/>
                <w:color w:val="000000" w:themeColor="text1"/>
                <w:sz w:val="22"/>
                <w:szCs w:val="22"/>
              </w:rPr>
            </w:pPr>
            <w:r w:rsidRPr="41A0ACFE">
              <w:rPr>
                <w:rFonts w:ascii="Times New Roman" w:eastAsia="Times New Roman" w:hAnsi="Times New Roman" w:cs="Times New Roman"/>
                <w:color w:val="000000" w:themeColor="text1"/>
                <w:sz w:val="22"/>
                <w:szCs w:val="22"/>
              </w:rPr>
              <w:t>AF-S</w:t>
            </w:r>
            <w:r w:rsidR="47B40FA0" w:rsidRPr="41A0ACFE">
              <w:rPr>
                <w:rFonts w:ascii="Times New Roman" w:eastAsia="Times New Roman" w:hAnsi="Times New Roman" w:cs="Times New Roman"/>
                <w:color w:val="000000" w:themeColor="text1"/>
                <w:sz w:val="22"/>
                <w:szCs w:val="22"/>
              </w:rPr>
              <w:t>4: If the user does not enter a valid email</w:t>
            </w:r>
          </w:p>
          <w:p w14:paraId="3E180180" w14:textId="4133AD79" w:rsidR="0055358E" w:rsidRPr="00923CD3" w:rsidRDefault="47B40FA0" w:rsidP="008C5D61">
            <w:pPr>
              <w:pStyle w:val="NormalWeb"/>
              <w:numPr>
                <w:ilvl w:val="0"/>
                <w:numId w:val="75"/>
              </w:numPr>
              <w:spacing w:before="0" w:beforeAutospacing="0" w:after="0" w:afterAutospacing="0"/>
              <w:rPr>
                <w:rFonts w:ascii="Times New Roman" w:eastAsia="Times New Roman" w:hAnsi="Times New Roman" w:cs="Times New Roman"/>
                <w:color w:val="000000" w:themeColor="text1"/>
                <w:sz w:val="22"/>
                <w:szCs w:val="22"/>
              </w:rPr>
            </w:pPr>
            <w:r w:rsidRPr="41A0ACFE">
              <w:rPr>
                <w:rFonts w:ascii="Times New Roman" w:eastAsia="Times New Roman" w:hAnsi="Times New Roman" w:cs="Times New Roman"/>
                <w:color w:val="000000" w:themeColor="text1"/>
                <w:sz w:val="22"/>
                <w:szCs w:val="22"/>
              </w:rPr>
              <w:t xml:space="preserve">An error message </w:t>
            </w:r>
            <w:r w:rsidR="01002A4D" w:rsidRPr="558D637D">
              <w:rPr>
                <w:rFonts w:ascii="Times New Roman" w:eastAsia="Times New Roman" w:hAnsi="Times New Roman" w:cs="Times New Roman"/>
                <w:color w:val="000000" w:themeColor="text1"/>
                <w:sz w:val="22"/>
                <w:szCs w:val="22"/>
              </w:rPr>
              <w:t xml:space="preserve">“Email Not </w:t>
            </w:r>
            <w:r w:rsidR="01002A4D" w:rsidRPr="75AF60A6">
              <w:rPr>
                <w:rFonts w:ascii="Times New Roman" w:eastAsia="Times New Roman" w:hAnsi="Times New Roman" w:cs="Times New Roman"/>
                <w:color w:val="000000" w:themeColor="text1"/>
                <w:sz w:val="22"/>
                <w:szCs w:val="22"/>
              </w:rPr>
              <w:t xml:space="preserve">Found/ Invalid email” </w:t>
            </w:r>
            <w:r w:rsidRPr="75AF60A6">
              <w:rPr>
                <w:rFonts w:ascii="Times New Roman" w:eastAsia="Times New Roman" w:hAnsi="Times New Roman" w:cs="Times New Roman"/>
                <w:color w:val="000000" w:themeColor="text1"/>
                <w:sz w:val="22"/>
                <w:szCs w:val="22"/>
              </w:rPr>
              <w:t>will</w:t>
            </w:r>
            <w:r w:rsidRPr="41A0ACFE">
              <w:rPr>
                <w:rFonts w:ascii="Times New Roman" w:eastAsia="Times New Roman" w:hAnsi="Times New Roman" w:cs="Times New Roman"/>
                <w:color w:val="000000" w:themeColor="text1"/>
                <w:sz w:val="22"/>
                <w:szCs w:val="22"/>
              </w:rPr>
              <w:t xml:space="preserve"> show to prompt </w:t>
            </w:r>
            <w:r w:rsidRPr="11E9F4EB">
              <w:rPr>
                <w:rFonts w:ascii="Times New Roman" w:eastAsia="Times New Roman" w:hAnsi="Times New Roman" w:cs="Times New Roman"/>
                <w:color w:val="000000" w:themeColor="text1"/>
                <w:sz w:val="22"/>
                <w:szCs w:val="22"/>
              </w:rPr>
              <w:t>the user to check his/her email again</w:t>
            </w:r>
          </w:p>
        </w:tc>
      </w:tr>
      <w:tr w:rsidR="0055358E" w14:paraId="4F854EBE"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C22073"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B63D23D" w14:textId="363A9DF9" w:rsidR="0055358E" w:rsidRPr="00923CD3" w:rsidRDefault="1276B4B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w:t>
            </w:r>
            <w:r w:rsidRPr="00923CD3">
              <w:rPr>
                <w:rFonts w:ascii="Times New Roman" w:eastAsia="Times New Roman" w:hAnsi="Times New Roman" w:cs="Times New Roman"/>
                <w:color w:val="000000" w:themeColor="text1"/>
              </w:rPr>
              <w:t>N/A</w:t>
            </w:r>
          </w:p>
        </w:tc>
      </w:tr>
      <w:tr w:rsidR="0055358E" w14:paraId="04DBD5DA"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2AAE08"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8634F09" w14:textId="6BAF79F3" w:rsidR="0055358E" w:rsidRPr="00923CD3" w:rsidRDefault="1276B4B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w:t>
            </w:r>
            <w:r w:rsidRPr="00923CD3">
              <w:rPr>
                <w:rFonts w:ascii="Times New Roman" w:eastAsia="Times New Roman" w:hAnsi="Times New Roman" w:cs="Times New Roman"/>
                <w:color w:val="000000" w:themeColor="text1"/>
              </w:rPr>
              <w:t>N/A</w:t>
            </w:r>
          </w:p>
        </w:tc>
      </w:tr>
      <w:tr w:rsidR="0055358E" w14:paraId="67A29E25"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A7CDE9"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0932296" w14:textId="323A56BD" w:rsidR="0055358E" w:rsidRPr="00923CD3" w:rsidRDefault="1276B4B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w:t>
            </w:r>
            <w:r w:rsidRPr="00923CD3">
              <w:rPr>
                <w:rFonts w:ascii="Times New Roman" w:eastAsia="Times New Roman" w:hAnsi="Times New Roman" w:cs="Times New Roman"/>
                <w:color w:val="000000" w:themeColor="text1"/>
              </w:rPr>
              <w:t>N/A</w:t>
            </w:r>
          </w:p>
        </w:tc>
      </w:tr>
      <w:tr w:rsidR="0055358E" w14:paraId="404DA8BC"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99EBF2"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FFDA270" w14:textId="3F6FF31D" w:rsidR="0055358E" w:rsidRPr="00923CD3" w:rsidRDefault="1276B4B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w:t>
            </w:r>
            <w:r w:rsidRPr="00923CD3">
              <w:rPr>
                <w:rFonts w:ascii="Times New Roman" w:eastAsia="Times New Roman" w:hAnsi="Times New Roman" w:cs="Times New Roman"/>
                <w:color w:val="000000" w:themeColor="text1"/>
              </w:rPr>
              <w:t>N/A</w:t>
            </w:r>
          </w:p>
        </w:tc>
      </w:tr>
      <w:tr w:rsidR="0055358E" w14:paraId="206663C3" w14:textId="77777777" w:rsidTr="3A2C435E">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E4F0C7C" w14:textId="77777777" w:rsidR="0055358E" w:rsidRPr="00923CD3" w:rsidRDefault="1276B4BD" w:rsidP="3A2C435E">
            <w:pPr>
              <w:jc w:val="right"/>
              <w:rPr>
                <w:rFonts w:ascii="Times New Roman" w:eastAsia="Times New Roman" w:hAnsi="Times New Roman" w:cs="Times New Roman"/>
              </w:rPr>
            </w:pPr>
            <w:r w:rsidRPr="00923CD3">
              <w:rPr>
                <w:rFonts w:ascii="Times New Roman" w:eastAsia="Times New Roman" w:hAnsi="Times New Roman" w:cs="Times New Roman"/>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99EE93C" w14:textId="406C5C8B" w:rsidR="0055358E" w:rsidRPr="00923CD3" w:rsidRDefault="1276B4BD"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w:t>
            </w:r>
            <w:r w:rsidRPr="00923CD3">
              <w:rPr>
                <w:rFonts w:ascii="Times New Roman" w:eastAsia="Times New Roman" w:hAnsi="Times New Roman" w:cs="Times New Roman"/>
                <w:color w:val="000000" w:themeColor="text1"/>
              </w:rPr>
              <w:t>NIL</w:t>
            </w:r>
          </w:p>
        </w:tc>
      </w:tr>
    </w:tbl>
    <w:p w14:paraId="199C6C28" w14:textId="77777777" w:rsidR="00744815" w:rsidRPr="00DA6416" w:rsidRDefault="00744815" w:rsidP="5AEFF462">
      <w:pPr>
        <w:rPr>
          <w:rFonts w:ascii="Times New Roman" w:eastAsia="Times New Roman" w:hAnsi="Times New Roman" w:cs="Times New Roman"/>
        </w:rPr>
      </w:pPr>
    </w:p>
    <w:p w14:paraId="1178D4A8" w14:textId="77777777" w:rsidR="00923CD3" w:rsidRDefault="00923CD3" w:rsidP="5AEFF462">
      <w:pPr>
        <w:rPr>
          <w:rFonts w:ascii="Times New Roman" w:eastAsia="Times New Roman" w:hAnsi="Times New Roman" w:cs="Times New Roman"/>
        </w:rPr>
      </w:pPr>
    </w:p>
    <w:p w14:paraId="2FE6DC81" w14:textId="76E717EE" w:rsidR="00923CD3" w:rsidRDefault="00923CD3" w:rsidP="5AEFF462">
      <w:pPr>
        <w:rPr>
          <w:rFonts w:ascii="Times New Roman" w:eastAsia="Times New Roman" w:hAnsi="Times New Roman" w:cs="Times New Roman"/>
        </w:rPr>
      </w:pPr>
    </w:p>
    <w:p w14:paraId="5E1D5FAE" w14:textId="76E717EE" w:rsidR="73E360FD" w:rsidRDefault="73E360FD" w:rsidP="73E360FD"/>
    <w:p w14:paraId="6C540EA9" w14:textId="77777777" w:rsidR="00923CD3" w:rsidRPr="00DA6416" w:rsidRDefault="00923CD3" w:rsidP="5AEFF462">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54F046F8" w14:textId="77777777" w:rsidTr="3A2C435E">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EDFF78"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656E5643" w14:textId="64F4C9F4"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r w:rsidR="00923CD3">
              <w:rPr>
                <w:rFonts w:ascii="Times New Roman" w:eastAsia="Times New Roman" w:hAnsi="Times New Roman" w:cs="Times New Roman"/>
              </w:rPr>
              <w:t>8</w:t>
            </w:r>
          </w:p>
        </w:tc>
      </w:tr>
      <w:tr w:rsidR="00744815" w14:paraId="40D9AA0F"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DF70E3"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6FA714F" w14:textId="3AB959E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Change </w:t>
            </w:r>
            <w:r w:rsidR="3325C29C" w:rsidRPr="44193102">
              <w:rPr>
                <w:rFonts w:ascii="Times New Roman" w:eastAsia="Times New Roman" w:hAnsi="Times New Roman" w:cs="Times New Roman"/>
              </w:rPr>
              <w:t>Username</w:t>
            </w:r>
          </w:p>
        </w:tc>
      </w:tr>
      <w:tr w:rsidR="00744815" w14:paraId="12583BFB"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5DCA6D"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2BB4A8"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BE4AA8"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842B64B"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744815" w14:paraId="4FB54DC4" w14:textId="77777777" w:rsidTr="00A01E8B">
        <w:trPr>
          <w:trHeight w:val="405"/>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5E01D2C4"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6FF8718"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3EE47B0"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3740E59B"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7975259A"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0E7704" w14:paraId="6424CC27" w14:textId="77777777" w:rsidTr="3A2C435E">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307723"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4574CA9" w14:textId="520F9BF3"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User (Initiating actor), </w:t>
            </w:r>
            <w:r w:rsidR="52037881" w:rsidRPr="7A084829">
              <w:rPr>
                <w:rFonts w:ascii="Times New Roman" w:eastAsia="Times New Roman" w:hAnsi="Times New Roman" w:cs="Times New Roman"/>
                <w:color w:val="000000" w:themeColor="text1"/>
              </w:rPr>
              <w:t>Firebase</w:t>
            </w:r>
          </w:p>
        </w:tc>
      </w:tr>
      <w:tr w:rsidR="000E7704" w14:paraId="353041AE"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B8EF6C"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BC5FAB8" w14:textId="34EC3E98"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Users can change their username</w:t>
            </w:r>
          </w:p>
        </w:tc>
      </w:tr>
      <w:tr w:rsidR="000E7704" w14:paraId="7340B520"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548C13"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18E82E8" w14:textId="7B309EC4" w:rsidR="000E7704" w:rsidRPr="00DA6416" w:rsidRDefault="65AD99BB" w:rsidP="008C5D61">
            <w:pPr>
              <w:numPr>
                <w:ilvl w:val="0"/>
                <w:numId w:val="33"/>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login successfully.</w:t>
            </w:r>
          </w:p>
        </w:tc>
      </w:tr>
      <w:tr w:rsidR="000E7704" w14:paraId="50A33D6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718B55"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2FAF559" w14:textId="770C8DEE" w:rsidR="000E7704" w:rsidRPr="00DA6416" w:rsidRDefault="2C0EE7A9" w:rsidP="008C5D61">
            <w:pPr>
              <w:numPr>
                <w:ilvl w:val="0"/>
                <w:numId w:val="19"/>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T</w:t>
            </w:r>
            <w:r w:rsidR="000E7704" w:rsidRPr="44193102">
              <w:rPr>
                <w:rFonts w:ascii="Times New Roman" w:eastAsia="Times New Roman" w:hAnsi="Times New Roman" w:cs="Times New Roman"/>
                <w:color w:val="000000" w:themeColor="text1"/>
              </w:rPr>
              <w:t>he</w:t>
            </w:r>
            <w:r w:rsidR="65AD99BB" w:rsidRPr="44193102">
              <w:rPr>
                <w:rFonts w:ascii="Times New Roman" w:eastAsia="Times New Roman" w:hAnsi="Times New Roman" w:cs="Times New Roman"/>
                <w:color w:val="000000" w:themeColor="text1"/>
              </w:rPr>
              <w:t xml:space="preserve"> user will be directed back to the settings page.</w:t>
            </w:r>
          </w:p>
        </w:tc>
      </w:tr>
      <w:tr w:rsidR="000E7704" w14:paraId="18A2A283"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76C194"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3ED1099" w14:textId="4BEE58B5" w:rsidR="000E7704" w:rsidRPr="00DA6416" w:rsidRDefault="65AD99BB" w:rsidP="008C5D61">
            <w:pPr>
              <w:numPr>
                <w:ilvl w:val="0"/>
                <w:numId w:val="20"/>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w:t>
            </w:r>
          </w:p>
        </w:tc>
      </w:tr>
      <w:tr w:rsidR="000E7704" w14:paraId="1DC8EEB9"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4148C4"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D91647E" w14:textId="77288EFD" w:rsidR="000E7704" w:rsidRPr="00DA6416" w:rsidRDefault="65AD99BB" w:rsidP="008C5D61">
            <w:pPr>
              <w:numPr>
                <w:ilvl w:val="0"/>
                <w:numId w:val="3"/>
              </w:num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Whenever the user wants to change the username.</w:t>
            </w:r>
          </w:p>
        </w:tc>
      </w:tr>
      <w:tr w:rsidR="000E7704" w14:paraId="12E13EEB"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7AE47B"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97E5E46" w14:textId="77777777" w:rsidR="000E7704" w:rsidRPr="00DA6416" w:rsidRDefault="65AD99BB" w:rsidP="008C5D61">
            <w:pPr>
              <w:pStyle w:val="NormalWeb"/>
              <w:numPr>
                <w:ilvl w:val="0"/>
                <w:numId w:val="58"/>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User clicks on the “Settings” button. The settings page will be loaded.</w:t>
            </w:r>
          </w:p>
          <w:p w14:paraId="450D3318" w14:textId="77777777" w:rsidR="000E7704" w:rsidRPr="00DA6416" w:rsidRDefault="65AD99BB" w:rsidP="008C5D61">
            <w:pPr>
              <w:pStyle w:val="NormalWeb"/>
              <w:numPr>
                <w:ilvl w:val="0"/>
                <w:numId w:val="58"/>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Upon clicking the “Change username” button, a “Change your username” page will be loaded.</w:t>
            </w:r>
          </w:p>
          <w:p w14:paraId="51650E84" w14:textId="7F39D50D" w:rsidR="000E7704" w:rsidRPr="00DA6416" w:rsidRDefault="65AD99BB" w:rsidP="008C5D61">
            <w:pPr>
              <w:pStyle w:val="NormalWeb"/>
              <w:numPr>
                <w:ilvl w:val="0"/>
                <w:numId w:val="58"/>
              </w:numPr>
              <w:spacing w:before="0" w:beforeAutospacing="0" w:after="0" w:afterAutospacing="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will enter his/her new username and click the “</w:t>
            </w:r>
            <w:r w:rsidR="405799EA" w:rsidRPr="44193102">
              <w:rPr>
                <w:rFonts w:ascii="Times New Roman" w:eastAsia="Times New Roman" w:hAnsi="Times New Roman" w:cs="Times New Roman"/>
                <w:color w:val="000000" w:themeColor="text1"/>
              </w:rPr>
              <w:t>Save</w:t>
            </w:r>
            <w:r w:rsidRPr="44193102">
              <w:rPr>
                <w:rFonts w:ascii="Times New Roman" w:eastAsia="Times New Roman" w:hAnsi="Times New Roman" w:cs="Times New Roman"/>
                <w:color w:val="000000" w:themeColor="text1"/>
              </w:rPr>
              <w:t>” button to confirm.</w:t>
            </w:r>
          </w:p>
          <w:p w14:paraId="19209AD9" w14:textId="17292BE0" w:rsidR="000E7704" w:rsidRPr="00DA6416" w:rsidRDefault="7E922D90" w:rsidP="008C5D61">
            <w:pPr>
              <w:pStyle w:val="NormalWeb"/>
              <w:numPr>
                <w:ilvl w:val="0"/>
                <w:numId w:val="58"/>
              </w:numPr>
              <w:spacing w:before="0" w:beforeAutospacing="0" w:after="0" w:afterAutospacing="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will be directed back to settings page</w:t>
            </w:r>
          </w:p>
        </w:tc>
      </w:tr>
      <w:tr w:rsidR="000E7704" w14:paraId="423BB9E1"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3766CE"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vAlign w:val="center"/>
          </w:tcPr>
          <w:p w14:paraId="561A18F1" w14:textId="266DFDFB"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E7704" w14:paraId="4F85A4F1"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56CEE6"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54BFF16" w14:textId="0D22586F"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E7704" w14:paraId="40757EA3"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1582FF"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54F5B7C" w14:textId="4AC75EC9"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E7704" w14:paraId="69E62B2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87FDD7"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A221E02" w14:textId="79A75B35"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E7704" w14:paraId="0A9F952A"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11B395"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8233B1D" w14:textId="57E9C488"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0E7704" w14:paraId="29E7516D" w14:textId="77777777" w:rsidTr="3A2C435E">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272A26A1" w14:textId="77777777" w:rsidR="000E7704"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1718B513" w14:textId="40263328" w:rsidR="000E7704" w:rsidRPr="00DA6416" w:rsidRDefault="65AD99B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NIL</w:t>
            </w:r>
          </w:p>
        </w:tc>
      </w:tr>
    </w:tbl>
    <w:p w14:paraId="2A2B8CEE" w14:textId="77777777" w:rsidR="00744815" w:rsidRPr="00DA6416" w:rsidRDefault="00744815" w:rsidP="3A2C435E">
      <w:pPr>
        <w:rPr>
          <w:rFonts w:ascii="Times New Roman" w:eastAsia="Times New Roman" w:hAnsi="Times New Roman" w:cs="Times New Roman"/>
          <w:highlight w:val="yellow"/>
        </w:rPr>
      </w:pPr>
    </w:p>
    <w:p w14:paraId="4D976D09" w14:textId="0E2AC2EF" w:rsidR="00744815" w:rsidRPr="00923CD3" w:rsidRDefault="5BA03B0A" w:rsidP="3A2C435E">
      <w:pPr>
        <w:rPr>
          <w:rFonts w:ascii="Times New Roman" w:eastAsia="Times New Roman" w:hAnsi="Times New Roman" w:cs="Times New Roman"/>
        </w:rPr>
      </w:pPr>
      <w:r w:rsidRPr="44193102">
        <w:rPr>
          <w:rFonts w:ascii="Times New Roman" w:eastAsia="Times New Roman" w:hAnsi="Times New Roman" w:cs="Times New Roman"/>
        </w:rPr>
        <w:br w:type="page"/>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744815" w14:paraId="6D33EE01" w14:textId="77777777" w:rsidTr="3A2C435E">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3EDBC5"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1781E4D1" w14:textId="740A03F5"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r w:rsidR="00923CD3">
              <w:rPr>
                <w:rFonts w:ascii="Times New Roman" w:eastAsia="Times New Roman" w:hAnsi="Times New Roman" w:cs="Times New Roman"/>
              </w:rPr>
              <w:t>9</w:t>
            </w:r>
          </w:p>
        </w:tc>
      </w:tr>
      <w:tr w:rsidR="00744815" w14:paraId="08EAFA52"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3E9286"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78809C2" w14:textId="13BADAF4" w:rsidR="00744815" w:rsidRPr="00DA6416" w:rsidRDefault="0FFAFC40" w:rsidP="3A2C435E">
            <w:pPr>
              <w:rPr>
                <w:rFonts w:ascii="Times New Roman" w:eastAsia="Times New Roman" w:hAnsi="Times New Roman" w:cs="Times New Roman"/>
              </w:rPr>
            </w:pPr>
            <w:r w:rsidRPr="44193102">
              <w:rPr>
                <w:rFonts w:ascii="Times New Roman" w:eastAsia="Times New Roman" w:hAnsi="Times New Roman" w:cs="Times New Roman"/>
              </w:rPr>
              <w:t xml:space="preserve">View </w:t>
            </w:r>
            <w:proofErr w:type="spellStart"/>
            <w:r w:rsidRPr="44193102">
              <w:rPr>
                <w:rFonts w:ascii="Times New Roman" w:eastAsia="Times New Roman" w:hAnsi="Times New Roman" w:cs="Times New Roman"/>
              </w:rPr>
              <w:t>Favourites</w:t>
            </w:r>
            <w:proofErr w:type="spellEnd"/>
          </w:p>
        </w:tc>
      </w:tr>
      <w:tr w:rsidR="00744815" w14:paraId="582A43AA" w14:textId="77777777" w:rsidTr="3A2C435E">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91E106"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7276BA"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41855A"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2A5A7FB"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744815" w14:paraId="0EC9358E" w14:textId="77777777" w:rsidTr="00923CD3">
        <w:trPr>
          <w:trHeight w:val="497"/>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6872B7C8"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4016A7F"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55F40C3" w14:textId="77777777" w:rsidR="00744815" w:rsidRPr="00DA6416" w:rsidRDefault="65AD99BB" w:rsidP="3A2C435E">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2443C48"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5818402F"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 </w:t>
      </w: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663F8F" w14:paraId="32991F80" w14:textId="77777777" w:rsidTr="3A2C435E">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633360" w14:textId="36EE8008"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9B6BDB8" w14:textId="1C1767D8"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(Initiating actor), Firebase</w:t>
            </w:r>
          </w:p>
        </w:tc>
      </w:tr>
      <w:tr w:rsidR="00663F8F" w14:paraId="2F656A95"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5A3B4E" w14:textId="30B99C25"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BA1F5F5" w14:textId="5544FB86"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Users can view locations/activities they indicated as favorites.</w:t>
            </w:r>
          </w:p>
        </w:tc>
      </w:tr>
      <w:tr w:rsidR="00663F8F" w14:paraId="05B572B1"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B6A0E8" w14:textId="7F730285"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C1C73F8" w14:textId="4F9ADFC4" w:rsidR="00663F8F" w:rsidRPr="00DA6416" w:rsidRDefault="0FFAFC40" w:rsidP="008C5D61">
            <w:pPr>
              <w:pStyle w:val="ListParagraph"/>
              <w:numPr>
                <w:ilvl w:val="0"/>
                <w:numId w:val="69"/>
              </w:numPr>
              <w:ind w:firstLineChars="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login successfully.</w:t>
            </w:r>
          </w:p>
          <w:p w14:paraId="31EDAA92" w14:textId="4F9ADFC4" w:rsidR="00663F8F" w:rsidRPr="00DA6416" w:rsidRDefault="2CF82AB7" w:rsidP="008C5D61">
            <w:pPr>
              <w:pStyle w:val="ListParagraph"/>
              <w:numPr>
                <w:ilvl w:val="0"/>
                <w:numId w:val="69"/>
              </w:numPr>
              <w:ind w:firstLineChars="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User added locations to </w:t>
            </w:r>
            <w:proofErr w:type="spellStart"/>
            <w:r w:rsidRPr="44193102">
              <w:rPr>
                <w:rFonts w:ascii="Times New Roman" w:eastAsia="Times New Roman" w:hAnsi="Times New Roman" w:cs="Times New Roman"/>
                <w:color w:val="000000" w:themeColor="text1"/>
              </w:rPr>
              <w:t>Favourites</w:t>
            </w:r>
            <w:proofErr w:type="spellEnd"/>
            <w:r w:rsidRPr="44193102">
              <w:rPr>
                <w:rFonts w:ascii="Times New Roman" w:eastAsia="Times New Roman" w:hAnsi="Times New Roman" w:cs="Times New Roman"/>
                <w:color w:val="000000" w:themeColor="text1"/>
              </w:rPr>
              <w:t xml:space="preserve"> before</w:t>
            </w:r>
            <w:r w:rsidR="29CA5AF9" w:rsidRPr="44193102">
              <w:rPr>
                <w:rFonts w:ascii="Times New Roman" w:eastAsia="Times New Roman" w:hAnsi="Times New Roman" w:cs="Times New Roman"/>
                <w:color w:val="000000" w:themeColor="text1"/>
              </w:rPr>
              <w:t>.</w:t>
            </w:r>
          </w:p>
        </w:tc>
      </w:tr>
      <w:tr w:rsidR="00663F8F" w14:paraId="7530D86A"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FDA700" w14:textId="66575037"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9FC7567" w14:textId="16E5920C" w:rsidR="00663F8F" w:rsidRPr="00DA6416" w:rsidRDefault="0FFAFC40" w:rsidP="008C5D61">
            <w:pPr>
              <w:pStyle w:val="ListParagraph"/>
              <w:numPr>
                <w:ilvl w:val="0"/>
                <w:numId w:val="70"/>
              </w:numPr>
              <w:ind w:firstLineChars="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 list of favorite locations/activities of a user will be shown.</w:t>
            </w:r>
          </w:p>
        </w:tc>
      </w:tr>
      <w:tr w:rsidR="00663F8F" w14:paraId="79E4D528" w14:textId="77777777" w:rsidTr="7AC24F80">
        <w:trPr>
          <w:trHeight w:val="463"/>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EB5F34" w14:textId="7B3DA972"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9B0421A" w14:textId="54F7F87F" w:rsidR="00663F8F" w:rsidRPr="00DA6416" w:rsidRDefault="00BD6A8B"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w:t>
            </w:r>
          </w:p>
        </w:tc>
      </w:tr>
      <w:tr w:rsidR="00663F8F" w14:paraId="44BEB737"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D24728" w14:textId="460C75C5"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000AB76" w14:textId="6749B30E" w:rsidR="00663F8F" w:rsidRPr="00DA6416" w:rsidRDefault="0FFAFC40" w:rsidP="008C5D61">
            <w:pPr>
              <w:pStyle w:val="ListParagraph"/>
              <w:numPr>
                <w:ilvl w:val="0"/>
                <w:numId w:val="64"/>
              </w:numPr>
              <w:ind w:firstLine="440"/>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Not Frequent.</w:t>
            </w:r>
          </w:p>
        </w:tc>
      </w:tr>
      <w:tr w:rsidR="00663F8F" w14:paraId="1AA331DA"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87A1A7" w14:textId="2E512C2D"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E70822B" w14:textId="77D1DF2E" w:rsidR="00BD6A8B" w:rsidRPr="00DA6416" w:rsidRDefault="00663F8F" w:rsidP="008C5D61">
            <w:pPr>
              <w:pStyle w:val="NormalWeb"/>
              <w:numPr>
                <w:ilvl w:val="0"/>
                <w:numId w:val="71"/>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sz w:val="22"/>
                <w:szCs w:val="22"/>
              </w:rPr>
              <w:t>User clicks on the Favo</w:t>
            </w:r>
            <w:r w:rsidR="00BD6A8B" w:rsidRPr="44193102">
              <w:rPr>
                <w:rFonts w:ascii="Times New Roman" w:eastAsia="Times New Roman" w:hAnsi="Times New Roman" w:cs="Times New Roman"/>
                <w:color w:val="000000" w:themeColor="text1"/>
                <w:sz w:val="22"/>
                <w:szCs w:val="22"/>
              </w:rPr>
              <w:t>u</w:t>
            </w:r>
            <w:r w:rsidRPr="44193102">
              <w:rPr>
                <w:rFonts w:ascii="Times New Roman" w:eastAsia="Times New Roman" w:hAnsi="Times New Roman" w:cs="Times New Roman"/>
                <w:color w:val="000000" w:themeColor="text1"/>
                <w:sz w:val="22"/>
                <w:szCs w:val="22"/>
              </w:rPr>
              <w:t>rites button on the main page of the app.</w:t>
            </w:r>
          </w:p>
          <w:p w14:paraId="01CFC41D" w14:textId="77D1DF2E" w:rsidR="00663F8F" w:rsidRPr="00DA6416" w:rsidRDefault="0FFAFC40" w:rsidP="008C5D61">
            <w:pPr>
              <w:pStyle w:val="NormalWeb"/>
              <w:numPr>
                <w:ilvl w:val="0"/>
                <w:numId w:val="71"/>
              </w:numPr>
              <w:spacing w:before="0" w:beforeAutospacing="0" w:after="0" w:afterAutospacing="0"/>
              <w:rPr>
                <w:rFonts w:ascii="Times New Roman" w:eastAsia="Times New Roman" w:hAnsi="Times New Roman" w:cs="Times New Roman"/>
                <w:color w:val="000000" w:themeColor="text1"/>
                <w:sz w:val="22"/>
                <w:szCs w:val="22"/>
              </w:rPr>
            </w:pPr>
            <w:r w:rsidRPr="44193102">
              <w:rPr>
                <w:rFonts w:ascii="Times New Roman" w:eastAsia="Times New Roman" w:hAnsi="Times New Roman" w:cs="Times New Roman"/>
                <w:color w:val="000000" w:themeColor="text1"/>
              </w:rPr>
              <w:t xml:space="preserve">A list of locations and activities the user indicated as </w:t>
            </w:r>
            <w:proofErr w:type="spellStart"/>
            <w:r w:rsidRPr="44193102">
              <w:rPr>
                <w:rFonts w:ascii="Times New Roman" w:eastAsia="Times New Roman" w:hAnsi="Times New Roman" w:cs="Times New Roman"/>
                <w:color w:val="000000" w:themeColor="text1"/>
              </w:rPr>
              <w:t>favorites</w:t>
            </w:r>
            <w:proofErr w:type="spellEnd"/>
            <w:r w:rsidRPr="44193102">
              <w:rPr>
                <w:rFonts w:ascii="Times New Roman" w:eastAsia="Times New Roman" w:hAnsi="Times New Roman" w:cs="Times New Roman"/>
                <w:color w:val="000000" w:themeColor="text1"/>
              </w:rPr>
              <w:t xml:space="preserve"> prior will be shown.</w:t>
            </w:r>
          </w:p>
        </w:tc>
      </w:tr>
      <w:tr w:rsidR="00663F8F" w14:paraId="5FF415A2"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BC3D36" w14:textId="224ED307"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D84EFE6" w14:textId="6B6E5B21" w:rsidR="00663F8F" w:rsidRPr="00DA6416" w:rsidRDefault="78604691"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663F8F" w14:paraId="62571E0F"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EED8D8" w14:textId="7352E1E2"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301AD03" w14:textId="0B5A965D"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663F8F" w14:paraId="686003F5"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291AB6" w14:textId="5AD3BF99"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AF29C39" w14:textId="6E0F4A34"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663F8F" w14:paraId="764A4C44"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84B242" w14:textId="6E58466F"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BB76929" w14:textId="5225B341"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663F8F" w14:paraId="4DC72BD7" w14:textId="77777777" w:rsidTr="3A2C435E">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B5CCF02" w14:textId="2CFBD45C"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27E2E68" w14:textId="510868F3"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N/A</w:t>
            </w:r>
          </w:p>
        </w:tc>
      </w:tr>
      <w:tr w:rsidR="00663F8F" w14:paraId="78403088" w14:textId="77777777" w:rsidTr="3A2C435E">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6CE9ABB2" w14:textId="3BE324DE" w:rsidR="00663F8F" w:rsidRPr="00DA6416" w:rsidRDefault="0FFAFC40" w:rsidP="3A2C435E">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5B6CCEA3" w14:textId="664E166F" w:rsidR="00663F8F" w:rsidRPr="00DA6416" w:rsidRDefault="0FFAFC40" w:rsidP="3A2C43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 NIL</w:t>
            </w:r>
          </w:p>
        </w:tc>
      </w:tr>
    </w:tbl>
    <w:p w14:paraId="3DCDE8A4" w14:textId="45C75B51" w:rsidR="726903B0" w:rsidRPr="00DA6416" w:rsidRDefault="726903B0">
      <w:pPr>
        <w:rPr>
          <w:rFonts w:ascii="Times New Roman" w:eastAsia="Times New Roman" w:hAnsi="Times New Roman" w:cs="Times New Roman"/>
        </w:rPr>
      </w:pP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910B25" w14:paraId="6D48E874" w14:textId="77777777">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F2F280"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534DDDF5" w14:textId="258DA388"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 xml:space="preserve"> 1</w:t>
            </w:r>
            <w:r w:rsidR="00923CD3">
              <w:rPr>
                <w:rFonts w:ascii="Times New Roman" w:eastAsia="Times New Roman" w:hAnsi="Times New Roman" w:cs="Times New Roman"/>
              </w:rPr>
              <w:t>0</w:t>
            </w:r>
          </w:p>
        </w:tc>
      </w:tr>
      <w:tr w:rsidR="00910B25" w14:paraId="12F6343B" w14:textId="77777777">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0A8BED"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CA6B839" w14:textId="44AB7BC2"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Add to</w:t>
            </w:r>
            <w:r w:rsidR="00961EDD" w:rsidRPr="44193102">
              <w:rPr>
                <w:rFonts w:ascii="Times New Roman" w:eastAsia="Times New Roman" w:hAnsi="Times New Roman" w:cs="Times New Roman"/>
              </w:rPr>
              <w:t xml:space="preserve"> </w:t>
            </w:r>
            <w:proofErr w:type="spellStart"/>
            <w:r w:rsidR="00961EDD" w:rsidRPr="44193102">
              <w:rPr>
                <w:rFonts w:ascii="Times New Roman" w:eastAsia="Times New Roman" w:hAnsi="Times New Roman" w:cs="Times New Roman"/>
              </w:rPr>
              <w:t>Favourites</w:t>
            </w:r>
            <w:proofErr w:type="spellEnd"/>
          </w:p>
        </w:tc>
      </w:tr>
      <w:tr w:rsidR="00910B25" w14:paraId="0E99D001" w14:textId="77777777">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3E86E4"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BC988EF" w14:textId="77777777"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9703D4"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57AAF09" w14:textId="77777777"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910B25" w14:paraId="66F76C93" w14:textId="77777777" w:rsidTr="007E4B74">
        <w:trPr>
          <w:trHeight w:val="483"/>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3DCD60C6"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B065E6E" w14:textId="77777777"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E6154EA" w14:textId="77777777" w:rsidR="00910B25" w:rsidRPr="00DA6416" w:rsidRDefault="00910B25">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47035C44" w14:textId="77777777" w:rsidR="00910B25" w:rsidRPr="00DA6416" w:rsidRDefault="00910B25">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5192D222" w14:textId="77777777" w:rsidR="00744815" w:rsidRPr="00DA6416" w:rsidRDefault="00744815" w:rsidP="3A2C435E">
      <w:pPr>
        <w:rPr>
          <w:rFonts w:ascii="Times New Roman" w:eastAsia="Times New Roman" w:hAnsi="Times New Roman" w:cs="Times New Roman"/>
        </w:rPr>
      </w:pP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097262" w14:paraId="26930C9B" w14:textId="77777777">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A8FA791"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41C23B7" w14:textId="74B97BAA" w:rsidR="00097262" w:rsidRPr="00DA6416" w:rsidRDefault="004C7D6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Firebase</w:t>
            </w:r>
          </w:p>
        </w:tc>
      </w:tr>
      <w:tr w:rsidR="00097262" w14:paraId="305A27A4"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576A13"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E8D5DF4" w14:textId="2F297CEA" w:rsidR="00097262" w:rsidRPr="00DA6416" w:rsidRDefault="004C7D6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User can add locations to </w:t>
            </w:r>
            <w:proofErr w:type="spellStart"/>
            <w:r w:rsidRPr="44193102">
              <w:rPr>
                <w:rFonts w:ascii="Times New Roman" w:eastAsia="Times New Roman" w:hAnsi="Times New Roman" w:cs="Times New Roman"/>
                <w:color w:val="000000" w:themeColor="text1"/>
              </w:rPr>
              <w:t>favourites</w:t>
            </w:r>
            <w:proofErr w:type="spellEnd"/>
            <w:r w:rsidRPr="44193102">
              <w:rPr>
                <w:rFonts w:ascii="Times New Roman" w:eastAsia="Times New Roman" w:hAnsi="Times New Roman" w:cs="Times New Roman"/>
                <w:color w:val="000000" w:themeColor="text1"/>
              </w:rPr>
              <w:t xml:space="preserve"> list</w:t>
            </w:r>
          </w:p>
        </w:tc>
      </w:tr>
      <w:tr w:rsidR="00097262" w14:paraId="0249E6D2"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AF9BCB"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96FD4F7" w14:textId="15DF3BB0" w:rsidR="00097262" w:rsidRPr="00DA6416" w:rsidRDefault="004C7D67" w:rsidP="00C653EC">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has logged in successfully.</w:t>
            </w:r>
          </w:p>
        </w:tc>
      </w:tr>
      <w:tr w:rsidR="00097262" w14:paraId="440CB8A6"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28A6A8"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A8E66DA" w14:textId="03B97268" w:rsidR="00097262" w:rsidRPr="00DA6416" w:rsidRDefault="004C7D67" w:rsidP="00C653EC">
            <w:pPr>
              <w:rPr>
                <w:rFonts w:ascii="Times New Roman" w:eastAsia="Times New Roman" w:hAnsi="Times New Roman" w:cs="Times New Roman"/>
                <w:color w:val="000000" w:themeColor="text1"/>
              </w:rPr>
            </w:pPr>
            <w:proofErr w:type="spellStart"/>
            <w:r w:rsidRPr="44193102">
              <w:rPr>
                <w:rFonts w:ascii="Times New Roman" w:eastAsia="Times New Roman" w:hAnsi="Times New Roman" w:cs="Times New Roman"/>
                <w:color w:val="000000" w:themeColor="text1"/>
              </w:rPr>
              <w:t>Favourites</w:t>
            </w:r>
            <w:proofErr w:type="spellEnd"/>
            <w:r w:rsidRPr="44193102">
              <w:rPr>
                <w:rFonts w:ascii="Times New Roman" w:eastAsia="Times New Roman" w:hAnsi="Times New Roman" w:cs="Times New Roman"/>
                <w:color w:val="000000" w:themeColor="text1"/>
              </w:rPr>
              <w:t xml:space="preserve"> list has updated in database.</w:t>
            </w:r>
          </w:p>
        </w:tc>
      </w:tr>
      <w:tr w:rsidR="00097262" w14:paraId="7FA1D274" w14:textId="77777777">
        <w:trPr>
          <w:trHeight w:val="463"/>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149118"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B0F28ED" w14:textId="6D3D0F35" w:rsidR="00097262" w:rsidRPr="00DA6416" w:rsidRDefault="004C7D6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w:t>
            </w:r>
          </w:p>
        </w:tc>
      </w:tr>
      <w:tr w:rsidR="00097262" w14:paraId="3B4E8463"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139B7B"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140BAE3" w14:textId="2ABB3B88" w:rsidR="00097262" w:rsidRPr="00DA6416" w:rsidRDefault="004C7D67" w:rsidP="004C7D6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Frequent</w:t>
            </w:r>
          </w:p>
        </w:tc>
      </w:tr>
      <w:tr w:rsidR="00097262" w14:paraId="0BAED746"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398F59"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2A05376" w14:textId="6A34B066" w:rsidR="00097262" w:rsidRPr="00DA6416" w:rsidRDefault="004C7D67" w:rsidP="008C5D61">
            <w:pPr>
              <w:pStyle w:val="ListParagraph"/>
              <w:numPr>
                <w:ilvl w:val="0"/>
                <w:numId w:val="73"/>
              </w:numPr>
              <w:ind w:firstLineChars="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lang w:val="en-US"/>
              </w:rPr>
              <w:t>The user will click on “Add to Favorites” button on a selected location</w:t>
            </w:r>
            <w:r w:rsidR="0D5B8537" w:rsidRPr="3B15DBA0">
              <w:rPr>
                <w:rFonts w:ascii="Times New Roman" w:eastAsia="Times New Roman" w:hAnsi="Times New Roman" w:cs="Times New Roman"/>
                <w:color w:val="000000" w:themeColor="text1"/>
                <w:lang w:val="en-US"/>
              </w:rPr>
              <w:t xml:space="preserve"> </w:t>
            </w:r>
            <w:r w:rsidR="0D5B8537" w:rsidRPr="2B0DFD55">
              <w:rPr>
                <w:rFonts w:ascii="Times New Roman" w:eastAsia="Times New Roman" w:hAnsi="Times New Roman" w:cs="Times New Roman"/>
                <w:color w:val="000000" w:themeColor="text1"/>
                <w:lang w:val="en-US"/>
              </w:rPr>
              <w:t>from Home Page.</w:t>
            </w:r>
          </w:p>
        </w:tc>
      </w:tr>
      <w:tr w:rsidR="00097262" w14:paraId="13B6E717"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854037"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BFD6922" w14:textId="529B67D5" w:rsidR="00097262" w:rsidRPr="00DA6416" w:rsidRDefault="4AD1A96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97262" w14:paraId="66E0D574"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CC177F"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2AE618B" w14:textId="17702C37" w:rsidR="00097262" w:rsidRPr="00DA6416" w:rsidRDefault="6BE4B58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97262" w14:paraId="4D438912"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69B9AD"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5050953" w14:textId="43178AA2" w:rsidR="00097262" w:rsidRPr="00DA6416" w:rsidRDefault="6BE4B58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97262" w14:paraId="5F02B68A"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EE622A"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E38AAF0" w14:textId="2CE18713" w:rsidR="00097262" w:rsidRPr="00DA6416" w:rsidRDefault="1BDB98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97262" w14:paraId="406F7CBD"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21C7FE"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902186A" w14:textId="13A8F4C0" w:rsidR="00097262" w:rsidRPr="00DA6416" w:rsidRDefault="1BDB985E">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097262" w14:paraId="2DFE200D" w14:textId="77777777">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0113D86" w14:textId="77777777" w:rsidR="00097262" w:rsidRPr="00DA6416" w:rsidRDefault="00097262">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071EF83" w14:textId="5DE90E9C" w:rsidR="00097262" w:rsidRPr="00DA6416" w:rsidRDefault="2FE9AA7B">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bl>
    <w:p w14:paraId="369EC3E4" w14:textId="77777777" w:rsidR="00744815" w:rsidRDefault="00744815" w:rsidP="3A2C435E">
      <w:pPr>
        <w:rPr>
          <w:rFonts w:ascii="Times New Roman" w:eastAsia="Times New Roman" w:hAnsi="Times New Roman" w:cs="Times New Roman"/>
        </w:rPr>
      </w:pPr>
    </w:p>
    <w:p w14:paraId="2F72F72B" w14:textId="6A9E06D1" w:rsidR="726903B0" w:rsidRPr="00D90D7E" w:rsidRDefault="726903B0">
      <w:pPr>
        <w:rPr>
          <w:rFonts w:ascii="Times New Roman" w:eastAsia="Times New Roman" w:hAnsi="Times New Roman" w:cs="Times New Roman"/>
          <w:color w:val="000000" w:themeColor="text1"/>
          <w:lang w:val="en-US"/>
        </w:rPr>
      </w:pPr>
      <w:r w:rsidRPr="44193102">
        <w:rPr>
          <w:rFonts w:ascii="Times New Roman" w:eastAsia="Times New Roman" w:hAnsi="Times New Roman" w:cs="Times New Roman"/>
        </w:rPr>
        <w:br w:type="page"/>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2415"/>
        <w:gridCol w:w="2070"/>
        <w:gridCol w:w="2520"/>
      </w:tblGrid>
      <w:tr w:rsidR="00A82A0F" w14:paraId="70663D64" w14:textId="77777777">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A7C993"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64ECEDA8" w14:textId="78E8034A"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 1</w:t>
            </w:r>
            <w:r w:rsidR="00923CD3">
              <w:rPr>
                <w:rFonts w:ascii="Times New Roman" w:eastAsia="Times New Roman" w:hAnsi="Times New Roman" w:cs="Times New Roman"/>
              </w:rPr>
              <w:t>1</w:t>
            </w:r>
          </w:p>
        </w:tc>
      </w:tr>
      <w:tr w:rsidR="00A82A0F" w14:paraId="1D5282D9" w14:textId="77777777">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4E0CBB"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64B2EE2" w14:textId="00E103B6"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Remove from </w:t>
            </w:r>
            <w:proofErr w:type="spellStart"/>
            <w:r w:rsidRPr="44193102">
              <w:rPr>
                <w:rFonts w:ascii="Times New Roman" w:eastAsia="Times New Roman" w:hAnsi="Times New Roman" w:cs="Times New Roman"/>
              </w:rPr>
              <w:t>Favourites</w:t>
            </w:r>
            <w:proofErr w:type="spellEnd"/>
          </w:p>
        </w:tc>
      </w:tr>
      <w:tr w:rsidR="00A82A0F" w14:paraId="5F62E020" w14:textId="77777777">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728425"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443398" w14:textId="77777777"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7C11E1"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2C6CAE7" w14:textId="77777777"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00A82A0F" w14:paraId="6E27106F" w14:textId="77777777">
        <w:trPr>
          <w:trHeight w:val="483"/>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6F3D0E27"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454E8E7" w14:textId="77777777"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1877ADC7" w14:textId="77777777" w:rsidR="00A82A0F" w:rsidRPr="00DA6416" w:rsidRDefault="00A82A0F">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42526630" w14:textId="77777777" w:rsidR="00A82A0F" w:rsidRPr="00DA6416" w:rsidRDefault="00A82A0F">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bl>
    <w:p w14:paraId="2FAB1CFE" w14:textId="19B3A244" w:rsidR="00A82A0F" w:rsidRDefault="00A82A0F">
      <w:pPr>
        <w:rPr>
          <w:rFonts w:ascii="Times New Roman" w:eastAsia="Times New Roman" w:hAnsi="Times New Roman" w:cs="Times New Roman"/>
          <w:highlight w:val="yellow"/>
        </w:rPr>
      </w:pPr>
    </w:p>
    <w:tbl>
      <w:tblPr>
        <w:tblW w:w="88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6045"/>
      </w:tblGrid>
      <w:tr w:rsidR="00A82A0F" w14:paraId="38E9E26F" w14:textId="77777777">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504A15"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536F88B" w14:textId="7A494389"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Firebase</w:t>
            </w:r>
          </w:p>
        </w:tc>
      </w:tr>
      <w:tr w:rsidR="00A82A0F" w14:paraId="6B5CC751"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A0926A"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E1DE165" w14:textId="2526F311"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 xml:space="preserve">User can remove locations from </w:t>
            </w:r>
            <w:proofErr w:type="spellStart"/>
            <w:r w:rsidRPr="44193102">
              <w:rPr>
                <w:rFonts w:ascii="Times New Roman" w:eastAsia="Times New Roman" w:hAnsi="Times New Roman" w:cs="Times New Roman"/>
                <w:color w:val="000000" w:themeColor="text1"/>
              </w:rPr>
              <w:t>favourites</w:t>
            </w:r>
            <w:proofErr w:type="spellEnd"/>
            <w:r w:rsidRPr="44193102">
              <w:rPr>
                <w:rFonts w:ascii="Times New Roman" w:eastAsia="Times New Roman" w:hAnsi="Times New Roman" w:cs="Times New Roman"/>
                <w:color w:val="000000" w:themeColor="text1"/>
              </w:rPr>
              <w:t xml:space="preserve"> list</w:t>
            </w:r>
          </w:p>
        </w:tc>
      </w:tr>
      <w:tr w:rsidR="00A82A0F" w14:paraId="09E6804F"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575048"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DAFBCAF" w14:textId="77777777" w:rsidR="00A82A0F" w:rsidRPr="00C653EC"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has logged in successfully.</w:t>
            </w:r>
          </w:p>
        </w:tc>
      </w:tr>
      <w:tr w:rsidR="00A82A0F" w14:paraId="2300459E"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D51E8E"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D020ED9" w14:textId="77777777" w:rsidR="00A82A0F" w:rsidRPr="00C653EC" w:rsidRDefault="00A82A0F">
            <w:pPr>
              <w:rPr>
                <w:rFonts w:ascii="Times New Roman" w:eastAsia="Times New Roman" w:hAnsi="Times New Roman" w:cs="Times New Roman"/>
                <w:color w:val="000000" w:themeColor="text1"/>
              </w:rPr>
            </w:pPr>
            <w:proofErr w:type="spellStart"/>
            <w:r w:rsidRPr="44193102">
              <w:rPr>
                <w:rFonts w:ascii="Times New Roman" w:eastAsia="Times New Roman" w:hAnsi="Times New Roman" w:cs="Times New Roman"/>
                <w:color w:val="000000" w:themeColor="text1"/>
              </w:rPr>
              <w:t>Favourites</w:t>
            </w:r>
            <w:proofErr w:type="spellEnd"/>
            <w:r w:rsidRPr="44193102">
              <w:rPr>
                <w:rFonts w:ascii="Times New Roman" w:eastAsia="Times New Roman" w:hAnsi="Times New Roman" w:cs="Times New Roman"/>
                <w:color w:val="000000" w:themeColor="text1"/>
              </w:rPr>
              <w:t xml:space="preserve"> list has updated in database.</w:t>
            </w:r>
          </w:p>
        </w:tc>
      </w:tr>
      <w:tr w:rsidR="00A82A0F" w14:paraId="02E523A0" w14:textId="77777777">
        <w:trPr>
          <w:trHeight w:val="463"/>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7B8D5F"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AEB6096"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Low</w:t>
            </w:r>
          </w:p>
        </w:tc>
      </w:tr>
      <w:tr w:rsidR="00A82A0F" w14:paraId="341EE30C"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946F64"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88226FE" w14:textId="77777777" w:rsidR="00A82A0F" w:rsidRPr="004C7D67"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Frequent</w:t>
            </w:r>
          </w:p>
        </w:tc>
      </w:tr>
      <w:tr w:rsidR="00A82A0F" w14:paraId="5854005A"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F9181B"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21E87FF" w14:textId="6FF0F314" w:rsidR="00A82A0F" w:rsidRPr="00DA6416" w:rsidRDefault="00A82A0F" w:rsidP="008C5D61">
            <w:pPr>
              <w:pStyle w:val="ListParagraph"/>
              <w:numPr>
                <w:ilvl w:val="0"/>
                <w:numId w:val="72"/>
              </w:numPr>
              <w:ind w:firstLineChars="0"/>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lang w:val="en-US"/>
              </w:rPr>
              <w:t>The user will click on “</w:t>
            </w:r>
            <w:r w:rsidR="00645636" w:rsidRPr="44193102">
              <w:rPr>
                <w:rFonts w:ascii="Times New Roman" w:eastAsia="Times New Roman" w:hAnsi="Times New Roman" w:cs="Times New Roman"/>
                <w:color w:val="000000" w:themeColor="text1"/>
                <w:lang w:val="en-US"/>
              </w:rPr>
              <w:t>Delete</w:t>
            </w:r>
            <w:r w:rsidRPr="44193102">
              <w:rPr>
                <w:rFonts w:ascii="Times New Roman" w:eastAsia="Times New Roman" w:hAnsi="Times New Roman" w:cs="Times New Roman"/>
                <w:color w:val="000000" w:themeColor="text1"/>
                <w:lang w:val="en-US"/>
              </w:rPr>
              <w:t>” button on a selected location</w:t>
            </w:r>
            <w:r w:rsidR="00645636" w:rsidRPr="44193102">
              <w:rPr>
                <w:rFonts w:ascii="Times New Roman" w:eastAsia="Times New Roman" w:hAnsi="Times New Roman" w:cs="Times New Roman"/>
                <w:color w:val="000000" w:themeColor="text1"/>
                <w:lang w:val="en-US"/>
              </w:rPr>
              <w:t xml:space="preserve"> on View Favorites page</w:t>
            </w:r>
            <w:r w:rsidRPr="44193102">
              <w:rPr>
                <w:rFonts w:ascii="Times New Roman" w:eastAsia="Times New Roman" w:hAnsi="Times New Roman" w:cs="Times New Roman"/>
                <w:color w:val="000000" w:themeColor="text1"/>
                <w:lang w:val="en-US"/>
              </w:rPr>
              <w:t>.</w:t>
            </w:r>
          </w:p>
        </w:tc>
      </w:tr>
      <w:tr w:rsidR="00A82A0F" w14:paraId="78EDAB94"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99E57CF"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A9B753E"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A82A0F" w14:paraId="1569FF1F"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DC47B9"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DB860E5"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A82A0F" w14:paraId="050FE285"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6CF825"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578598A"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A82A0F" w14:paraId="15694379"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71C48F"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08E7D4A"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A82A0F" w14:paraId="5B4677FE" w14:textId="77777777">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4E264B"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B1FBA9B"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00A82A0F" w14:paraId="4AB448AF" w14:textId="77777777">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39763823" w14:textId="77777777" w:rsidR="00A82A0F" w:rsidRPr="00A82A0F" w:rsidRDefault="00A82A0F">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7545E5A" w14:textId="77777777" w:rsidR="00A82A0F" w:rsidRPr="00DA6416" w:rsidRDefault="00A82A0F">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bl>
    <w:p w14:paraId="3122DF94" w14:textId="25660C62" w:rsidR="00744815" w:rsidRPr="00DA6416" w:rsidRDefault="2643D3CA" w:rsidP="3A2C435E">
      <w:pPr>
        <w:rPr>
          <w:rFonts w:ascii="Times New Roman" w:eastAsia="Times New Roman" w:hAnsi="Times New Roman" w:cs="Times New Roman"/>
          <w:color w:val="000000" w:themeColor="text1"/>
          <w:lang w:val="en-US"/>
        </w:rPr>
      </w:pPr>
      <w:r w:rsidRPr="44193102">
        <w:rPr>
          <w:rFonts w:ascii="Times New Roman" w:eastAsia="Times New Roman" w:hAnsi="Times New Roman" w:cs="Times New Roman"/>
          <w:color w:val="000000" w:themeColor="text1"/>
          <w:lang w:val="en-US"/>
        </w:rPr>
        <w:t xml:space="preserve"> </w:t>
      </w:r>
    </w:p>
    <w:p w14:paraId="3A31F156" w14:textId="692CB086" w:rsidR="00744815" w:rsidRPr="00DA6416" w:rsidRDefault="00744815" w:rsidP="3A2C435E">
      <w:pPr>
        <w:rPr>
          <w:rFonts w:ascii="Times New Roman" w:eastAsia="Times New Roman" w:hAnsi="Times New Roman" w:cs="Times New Roman"/>
          <w:highlight w:val="yellow"/>
        </w:rPr>
      </w:pPr>
    </w:p>
    <w:p w14:paraId="46AA4EA2" w14:textId="64CA9A90" w:rsidR="726903B0" w:rsidRPr="00DA6416" w:rsidRDefault="726903B0">
      <w:pPr>
        <w:rPr>
          <w:rFonts w:ascii="Times New Roman" w:eastAsia="Times New Roman" w:hAnsi="Times New Roman" w:cs="Times New Roman"/>
        </w:rPr>
      </w:pPr>
      <w:r w:rsidRPr="44193102">
        <w:rPr>
          <w:rFonts w:ascii="Times New Roman" w:eastAsia="Times New Roman" w:hAnsi="Times New Roman" w:cs="Times New Roman"/>
        </w:rPr>
        <w:br w:type="page"/>
      </w:r>
    </w:p>
    <w:tbl>
      <w:tblPr>
        <w:tblW w:w="0" w:type="auto"/>
        <w:tblBorders>
          <w:top w:val="nil"/>
          <w:left w:val="nil"/>
          <w:bottom w:val="nil"/>
          <w:right w:val="nil"/>
          <w:insideH w:val="nil"/>
          <w:insideV w:val="nil"/>
        </w:tblBorders>
        <w:tblLook w:val="0600" w:firstRow="0" w:lastRow="0" w:firstColumn="0" w:lastColumn="0" w:noHBand="1" w:noVBand="1"/>
      </w:tblPr>
      <w:tblGrid>
        <w:gridCol w:w="1845"/>
        <w:gridCol w:w="2415"/>
        <w:gridCol w:w="2070"/>
        <w:gridCol w:w="2520"/>
      </w:tblGrid>
      <w:tr w:rsidR="1C8FC408" w14:paraId="574C7C6C" w14:textId="77777777" w:rsidTr="1C8FC408">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CC417"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lastRenderedPageBreak/>
              <w:t>Use Case ID:</w:t>
            </w:r>
          </w:p>
        </w:tc>
        <w:tc>
          <w:tcPr>
            <w:tcW w:w="7005" w:type="dxa"/>
            <w:gridSpan w:val="3"/>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6627F2D5" w14:textId="7A48A2FF" w:rsidR="1C8FC408" w:rsidRDefault="1C8FC408" w:rsidP="1C8FC408">
            <w:pPr>
              <w:rPr>
                <w:rFonts w:ascii="Times New Roman" w:eastAsia="Times New Roman" w:hAnsi="Times New Roman" w:cs="Times New Roman"/>
              </w:rPr>
            </w:pPr>
            <w:r w:rsidRPr="44193102">
              <w:rPr>
                <w:rFonts w:ascii="Times New Roman" w:eastAsia="Times New Roman" w:hAnsi="Times New Roman" w:cs="Times New Roman"/>
              </w:rPr>
              <w:t xml:space="preserve"> 1</w:t>
            </w:r>
            <w:r w:rsidR="00923CD3">
              <w:rPr>
                <w:rFonts w:ascii="Times New Roman" w:eastAsia="Times New Roman" w:hAnsi="Times New Roman" w:cs="Times New Roman"/>
              </w:rPr>
              <w:t>2</w:t>
            </w:r>
          </w:p>
        </w:tc>
      </w:tr>
      <w:tr w:rsidR="1C8FC408" w14:paraId="464175FE" w14:textId="77777777" w:rsidTr="1C8FC408">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33EC75"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t>Use Case Name:</w:t>
            </w:r>
          </w:p>
        </w:tc>
        <w:tc>
          <w:tcPr>
            <w:tcW w:w="700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8F657A7" w14:textId="14A60AF2" w:rsidR="50C7621F" w:rsidRDefault="50C7621F" w:rsidP="1C8FC408">
            <w:pPr>
              <w:spacing w:line="259" w:lineRule="auto"/>
              <w:rPr>
                <w:rFonts w:ascii="Times New Roman" w:eastAsia="Times New Roman" w:hAnsi="Times New Roman" w:cs="Times New Roman"/>
              </w:rPr>
            </w:pPr>
            <w:r w:rsidRPr="44193102">
              <w:rPr>
                <w:rFonts w:ascii="Times New Roman" w:eastAsia="Times New Roman" w:hAnsi="Times New Roman" w:cs="Times New Roman"/>
              </w:rPr>
              <w:t xml:space="preserve">Open </w:t>
            </w:r>
            <w:r w:rsidR="00EE4954" w:rsidRPr="44193102">
              <w:rPr>
                <w:rFonts w:ascii="Times New Roman" w:eastAsia="Times New Roman" w:hAnsi="Times New Roman" w:cs="Times New Roman"/>
              </w:rPr>
              <w:t>M</w:t>
            </w:r>
            <w:r w:rsidRPr="44193102">
              <w:rPr>
                <w:rFonts w:ascii="Times New Roman" w:eastAsia="Times New Roman" w:hAnsi="Times New Roman" w:cs="Times New Roman"/>
              </w:rPr>
              <w:t>ain Page</w:t>
            </w:r>
          </w:p>
        </w:tc>
      </w:tr>
      <w:tr w:rsidR="1C8FC408" w14:paraId="264AF925" w14:textId="77777777" w:rsidTr="00923CD3">
        <w:trPr>
          <w:trHeight w:val="331"/>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F49FBE"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t>Created By:</w:t>
            </w:r>
          </w:p>
        </w:tc>
        <w:tc>
          <w:tcPr>
            <w:tcW w:w="2415"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26C224" w14:textId="77777777" w:rsidR="1C8FC408" w:rsidRDefault="1C8FC408" w:rsidP="1C8FC408">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E86146"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t>Last Updated By:</w:t>
            </w:r>
          </w:p>
        </w:tc>
        <w:tc>
          <w:tcPr>
            <w:tcW w:w="2520"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C29150C" w14:textId="77777777" w:rsidR="1C8FC408" w:rsidRDefault="1C8FC408" w:rsidP="1C8FC408">
            <w:pPr>
              <w:rPr>
                <w:rFonts w:ascii="Times New Roman" w:eastAsia="Times New Roman" w:hAnsi="Times New Roman" w:cs="Times New Roman"/>
              </w:rPr>
            </w:pPr>
            <w:r w:rsidRPr="44193102">
              <w:rPr>
                <w:rFonts w:ascii="Times New Roman" w:eastAsia="Times New Roman" w:hAnsi="Times New Roman" w:cs="Times New Roman"/>
              </w:rPr>
              <w:t xml:space="preserve"> </w:t>
            </w:r>
          </w:p>
        </w:tc>
      </w:tr>
      <w:tr w:rsidR="1C8FC408" w14:paraId="1BC6EC4F" w14:textId="77777777" w:rsidTr="00923CD3">
        <w:trPr>
          <w:trHeight w:val="366"/>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24139D08"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t>Date Created:</w:t>
            </w:r>
          </w:p>
        </w:tc>
        <w:tc>
          <w:tcPr>
            <w:tcW w:w="2415"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7F68406" w14:textId="77777777" w:rsidR="1C8FC408" w:rsidRDefault="1C8FC408" w:rsidP="1C8FC408">
            <w:pPr>
              <w:rPr>
                <w:rFonts w:ascii="Times New Roman" w:eastAsia="Times New Roman" w:hAnsi="Times New Roman" w:cs="Times New Roman"/>
              </w:rPr>
            </w:pPr>
            <w:r w:rsidRPr="44193102">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7F3088DA" w14:textId="77777777" w:rsidR="1C8FC408" w:rsidRDefault="1C8FC408" w:rsidP="1C8FC408">
            <w:pPr>
              <w:jc w:val="right"/>
              <w:rPr>
                <w:rFonts w:ascii="Times New Roman" w:eastAsia="Times New Roman" w:hAnsi="Times New Roman" w:cs="Times New Roman"/>
              </w:rPr>
            </w:pPr>
            <w:r w:rsidRPr="44193102">
              <w:rPr>
                <w:rFonts w:ascii="Times New Roman" w:eastAsia="Times New Roman" w:hAnsi="Times New Roman" w:cs="Times New Roman"/>
              </w:rPr>
              <w:t>Date Last Updated:</w:t>
            </w:r>
          </w:p>
        </w:tc>
        <w:tc>
          <w:tcPr>
            <w:tcW w:w="2520"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B142206" w14:textId="347665E6" w:rsidR="1C8FC408" w:rsidRDefault="1C8FC408" w:rsidP="1C8FC408">
            <w:pPr>
              <w:rPr>
                <w:rFonts w:ascii="Times New Roman" w:eastAsia="Times New Roman" w:hAnsi="Times New Roman" w:cs="Times New Roman"/>
              </w:rPr>
            </w:pPr>
          </w:p>
        </w:tc>
      </w:tr>
    </w:tbl>
    <w:p w14:paraId="00CC5A73" w14:textId="64CA9A90" w:rsidR="1C8FC408" w:rsidRDefault="1C8FC408" w:rsidP="1C8FC408">
      <w:pPr>
        <w:rPr>
          <w:rFonts w:ascii="Times New Roman" w:eastAsia="Times New Roman" w:hAnsi="Times New Roman" w:cs="Times New Roman"/>
        </w:rPr>
      </w:pPr>
    </w:p>
    <w:p w14:paraId="236F35A7" w14:textId="14EB8C60" w:rsidR="00744815" w:rsidRPr="00DA6416" w:rsidRDefault="72BD963E" w:rsidP="3A2C435E">
      <w:pPr>
        <w:rPr>
          <w:rFonts w:ascii="Times New Roman" w:eastAsia="Times New Roman" w:hAnsi="Times New Roman" w:cs="Times New Roman"/>
          <w:color w:val="000000" w:themeColor="text1"/>
          <w:lang w:val="en-US"/>
        </w:rPr>
      </w:pPr>
      <w:r w:rsidRPr="44193102">
        <w:rPr>
          <w:rFonts w:ascii="Times New Roman" w:eastAsia="Times New Roman" w:hAnsi="Times New Roman" w:cs="Times New Roman"/>
          <w:color w:val="000000" w:themeColor="text1"/>
          <w:lang w:val="en-US"/>
        </w:rPr>
        <w:t xml:space="preserve"> </w:t>
      </w:r>
    </w:p>
    <w:tbl>
      <w:tblPr>
        <w:tblW w:w="0" w:type="auto"/>
        <w:tblBorders>
          <w:top w:val="nil"/>
          <w:left w:val="nil"/>
          <w:bottom w:val="nil"/>
          <w:right w:val="nil"/>
          <w:insideH w:val="nil"/>
          <w:insideV w:val="nil"/>
        </w:tblBorders>
        <w:tblLook w:val="0600" w:firstRow="0" w:lastRow="0" w:firstColumn="0" w:lastColumn="0" w:noHBand="1" w:noVBand="1"/>
      </w:tblPr>
      <w:tblGrid>
        <w:gridCol w:w="1845"/>
        <w:gridCol w:w="945"/>
        <w:gridCol w:w="1470"/>
        <w:gridCol w:w="2070"/>
        <w:gridCol w:w="2505"/>
        <w:gridCol w:w="15"/>
      </w:tblGrid>
      <w:tr w:rsidR="34A5B847" w14:paraId="79A9BC81" w14:textId="77777777" w:rsidTr="31589E5F">
        <w:trPr>
          <w:gridAfter w:val="1"/>
          <w:wAfter w:w="15" w:type="dxa"/>
          <w:trHeight w:val="500"/>
        </w:trPr>
        <w:tc>
          <w:tcPr>
            <w:tcW w:w="2790" w:type="dxa"/>
            <w:gridSpan w:val="2"/>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9A573D"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Actor:</w:t>
            </w:r>
          </w:p>
        </w:tc>
        <w:tc>
          <w:tcPr>
            <w:tcW w:w="6045" w:type="dxa"/>
            <w:gridSpan w:val="3"/>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C80CAA0" w14:textId="6DD5F847" w:rsidR="34A5B847" w:rsidRDefault="2F5633E3" w:rsidP="34A5B847">
            <w:pPr>
              <w:rPr>
                <w:rFonts w:ascii="Times New Roman" w:eastAsia="Times New Roman" w:hAnsi="Times New Roman" w:cs="Times New Roman"/>
                <w:color w:val="000000" w:themeColor="text1"/>
              </w:rPr>
            </w:pPr>
            <w:r w:rsidRPr="31589E5F">
              <w:rPr>
                <w:rFonts w:ascii="Times New Roman" w:eastAsia="Times New Roman" w:hAnsi="Times New Roman" w:cs="Times New Roman"/>
                <w:color w:val="000000" w:themeColor="text1"/>
              </w:rPr>
              <w:t xml:space="preserve">User, </w:t>
            </w:r>
            <w:r w:rsidR="2442DB94" w:rsidRPr="31589E5F">
              <w:rPr>
                <w:rFonts w:ascii="Times New Roman" w:eastAsia="Times New Roman" w:hAnsi="Times New Roman" w:cs="Times New Roman"/>
                <w:color w:val="000000" w:themeColor="text1"/>
              </w:rPr>
              <w:t xml:space="preserve">Firebase </w:t>
            </w:r>
          </w:p>
        </w:tc>
      </w:tr>
      <w:tr w:rsidR="34A5B847" w14:paraId="3C4D8BA4"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A56B4E"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Description:</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D68DEDA" w14:textId="5572A096" w:rsidR="638CE3D3" w:rsidRDefault="638CE3D3"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Whenever user logs in, the main page will be loaded.</w:t>
            </w:r>
          </w:p>
        </w:tc>
      </w:tr>
      <w:tr w:rsidR="34A5B847" w14:paraId="1A0878EB"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39FF77"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Preconditions: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4B5E178"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User has logged in successfully.</w:t>
            </w:r>
          </w:p>
        </w:tc>
      </w:tr>
      <w:tr w:rsidR="34A5B847" w14:paraId="1364D101"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922C8D"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Postconditions: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9F88B92" w14:textId="4CC6593D" w:rsidR="34A5B847" w:rsidRDefault="38657C0F"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Main page is successfully loaded</w:t>
            </w:r>
            <w:r w:rsidR="34A5B847" w:rsidRPr="44193102">
              <w:rPr>
                <w:rFonts w:ascii="Times New Roman" w:eastAsia="Times New Roman" w:hAnsi="Times New Roman" w:cs="Times New Roman"/>
                <w:color w:val="000000" w:themeColor="text1"/>
              </w:rPr>
              <w:t>.</w:t>
            </w:r>
          </w:p>
        </w:tc>
      </w:tr>
      <w:tr w:rsidR="34A5B847" w14:paraId="1954B27D" w14:textId="77777777" w:rsidTr="31589E5F">
        <w:trPr>
          <w:gridAfter w:val="1"/>
          <w:wAfter w:w="15" w:type="dxa"/>
          <w:trHeight w:val="463"/>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1C7DFE"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Priority:</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EECE451" w14:textId="1256F090" w:rsidR="34A5B847" w:rsidRDefault="69B7B14F"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High</w:t>
            </w:r>
          </w:p>
        </w:tc>
      </w:tr>
      <w:tr w:rsidR="34A5B847" w14:paraId="1D5A40B7"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57FCE4"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Frequency of Use:</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0247F38" w14:textId="1B935180" w:rsidR="34A5B847" w:rsidRDefault="1A6422CE"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High</w:t>
            </w:r>
          </w:p>
        </w:tc>
      </w:tr>
      <w:tr w:rsidR="34A5B847" w14:paraId="128BC1E7"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3E7C09"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Flow of Events: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EDA4784" w14:textId="670FBB09" w:rsidR="00923CD3" w:rsidRDefault="0B0E12EA" w:rsidP="008C5D61">
            <w:pPr>
              <w:pStyle w:val="ListParagraph"/>
              <w:numPr>
                <w:ilvl w:val="0"/>
                <w:numId w:val="74"/>
              </w:numPr>
              <w:ind w:firstLineChars="0"/>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After user logs in successfully,</w:t>
            </w:r>
            <w:r w:rsidR="04E36FF3" w:rsidRPr="7AC24F80">
              <w:rPr>
                <w:rFonts w:ascii="Times New Roman" w:eastAsia="Times New Roman" w:hAnsi="Times New Roman" w:cs="Times New Roman"/>
                <w:color w:val="000000" w:themeColor="text1"/>
                <w:lang w:val="en-US"/>
              </w:rPr>
              <w:t xml:space="preserve"> exercise</w:t>
            </w:r>
            <w:r w:rsidRPr="7AC24F80">
              <w:rPr>
                <w:rFonts w:ascii="Times New Roman" w:eastAsia="Times New Roman" w:hAnsi="Times New Roman" w:cs="Times New Roman"/>
                <w:color w:val="000000" w:themeColor="text1"/>
                <w:lang w:val="en-US"/>
              </w:rPr>
              <w:t xml:space="preserve"> locations </w:t>
            </w:r>
            <w:r w:rsidR="389D0505" w:rsidRPr="7AC24F80">
              <w:rPr>
                <w:rFonts w:ascii="Times New Roman" w:eastAsia="Times New Roman" w:hAnsi="Times New Roman" w:cs="Times New Roman"/>
                <w:color w:val="000000" w:themeColor="text1"/>
                <w:lang w:val="en-US"/>
              </w:rPr>
              <w:t xml:space="preserve">and restaurants </w:t>
            </w:r>
            <w:r w:rsidRPr="7AC24F80">
              <w:rPr>
                <w:rFonts w:ascii="Times New Roman" w:eastAsia="Times New Roman" w:hAnsi="Times New Roman" w:cs="Times New Roman"/>
                <w:color w:val="000000" w:themeColor="text1"/>
                <w:lang w:val="en-US"/>
              </w:rPr>
              <w:t>will be retrieved from the dataset.</w:t>
            </w:r>
          </w:p>
          <w:p w14:paraId="5C9E746D" w14:textId="2AAD8521" w:rsidR="34A5B847" w:rsidRDefault="7124AB26" w:rsidP="008C5D61">
            <w:pPr>
              <w:pStyle w:val="ListParagraph"/>
              <w:numPr>
                <w:ilvl w:val="0"/>
                <w:numId w:val="74"/>
              </w:numPr>
              <w:ind w:firstLineChars="0"/>
              <w:rPr>
                <w:rFonts w:ascii="Times New Roman" w:eastAsia="Times New Roman" w:hAnsi="Times New Roman" w:cs="Times New Roman"/>
                <w:color w:val="000000" w:themeColor="text1"/>
                <w:lang w:val="en-US"/>
              </w:rPr>
            </w:pPr>
            <w:r w:rsidRPr="31589E5F">
              <w:rPr>
                <w:rFonts w:ascii="Times New Roman" w:eastAsia="Times New Roman" w:hAnsi="Times New Roman" w:cs="Times New Roman"/>
                <w:color w:val="000000" w:themeColor="text1"/>
                <w:lang w:val="en-US"/>
              </w:rPr>
              <w:t>The main page will display a list of sports venues / restaurants and their details.</w:t>
            </w:r>
          </w:p>
          <w:p w14:paraId="070F284F" w14:textId="398CDF87" w:rsidR="34A5B847" w:rsidRDefault="4F16CC7B" w:rsidP="008C5D61">
            <w:pPr>
              <w:pStyle w:val="ListParagraph"/>
              <w:numPr>
                <w:ilvl w:val="0"/>
                <w:numId w:val="74"/>
              </w:numPr>
              <w:ind w:firstLineChars="0"/>
              <w:rPr>
                <w:rFonts w:ascii="Times New Roman" w:eastAsia="Times New Roman" w:hAnsi="Times New Roman" w:cs="Times New Roman"/>
                <w:color w:val="000000" w:themeColor="text1"/>
                <w:lang w:val="en-US"/>
              </w:rPr>
            </w:pPr>
            <w:r w:rsidRPr="31589E5F">
              <w:rPr>
                <w:rFonts w:ascii="Times New Roman" w:eastAsia="Times New Roman" w:hAnsi="Times New Roman" w:cs="Times New Roman"/>
                <w:color w:val="000000" w:themeColor="text1"/>
                <w:lang w:val="en-US"/>
              </w:rPr>
              <w:t>The user will also be able to view their ratings.</w:t>
            </w:r>
          </w:p>
        </w:tc>
      </w:tr>
      <w:tr w:rsidR="34A5B847" w14:paraId="38E8A401"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9645A2"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Alternative Flows: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0454278" w14:textId="217B8764" w:rsidR="34A5B847" w:rsidRDefault="03C9EB32" w:rsidP="29F705FE">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AF-S1: If the user wants to view locations in alphabetical order, the list will be sorted accordingly.</w:t>
            </w:r>
          </w:p>
          <w:p w14:paraId="7C881CFA" w14:textId="4BBE9FEA" w:rsidR="34A5B847" w:rsidRDefault="03C9EB32" w:rsidP="34A5B847">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AF-S2: If the user wants to view locations in order of their ratings, the list will be sorted accordingly.</w:t>
            </w:r>
          </w:p>
        </w:tc>
      </w:tr>
      <w:tr w:rsidR="34A5B847" w14:paraId="3CD69C3F"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AC9801"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Exceptions: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BCEB509"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34A5B847" w14:paraId="279C7713" w14:textId="77777777" w:rsidTr="31589E5F">
        <w:trPr>
          <w:gridAfter w:val="1"/>
          <w:wAfter w:w="15" w:type="dxa"/>
          <w:trHeight w:val="372"/>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580539"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Includes: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13F22B96"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34A5B847" w14:paraId="7222D135" w14:textId="77777777" w:rsidTr="31589E5F">
        <w:trPr>
          <w:gridAfter w:val="1"/>
          <w:wAfter w:w="15" w:type="dxa"/>
          <w:trHeight w:val="396"/>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B689F9"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Special Requirements: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0104A4B"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34A5B847" w14:paraId="3AF9985A" w14:textId="77777777" w:rsidTr="31589E5F">
        <w:trPr>
          <w:gridAfter w:val="1"/>
          <w:wAfter w:w="15" w:type="dxa"/>
          <w:trHeight w:val="485"/>
        </w:trPr>
        <w:tc>
          <w:tcPr>
            <w:tcW w:w="2790" w:type="dxa"/>
            <w:gridSpan w:val="2"/>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3B0DC9"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Assumptions:</w:t>
            </w:r>
          </w:p>
        </w:tc>
        <w:tc>
          <w:tcPr>
            <w:tcW w:w="6045" w:type="dxa"/>
            <w:gridSpan w:val="3"/>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00528CB9"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34A5B847" w14:paraId="6E566A02" w14:textId="77777777" w:rsidTr="31589E5F">
        <w:trPr>
          <w:gridAfter w:val="1"/>
          <w:wAfter w:w="15" w:type="dxa"/>
          <w:trHeight w:val="500"/>
        </w:trPr>
        <w:tc>
          <w:tcPr>
            <w:tcW w:w="2790" w:type="dxa"/>
            <w:gridSpan w:val="2"/>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4ACD8724" w14:textId="77777777" w:rsidR="34A5B847" w:rsidRDefault="34A5B847" w:rsidP="34A5B847">
            <w:pPr>
              <w:jc w:val="right"/>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lastRenderedPageBreak/>
              <w:t>Notes and Issues:</w:t>
            </w:r>
          </w:p>
        </w:tc>
        <w:tc>
          <w:tcPr>
            <w:tcW w:w="6045" w:type="dxa"/>
            <w:gridSpan w:val="3"/>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0204DE24" w14:textId="77777777" w:rsidR="34A5B847" w:rsidRDefault="34A5B847" w:rsidP="34A5B847">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N/A</w:t>
            </w:r>
          </w:p>
        </w:tc>
      </w:tr>
      <w:tr w:rsidR="7AC24F80" w14:paraId="20010D85" w14:textId="77777777" w:rsidTr="31589E5F">
        <w:trPr>
          <w:trHeight w:val="500"/>
        </w:trPr>
        <w:tc>
          <w:tcPr>
            <w:tcW w:w="1845" w:type="dxa"/>
            <w:tcBorders>
              <w:top w:val="single" w:sz="12" w:space="0" w:color="000000" w:themeColor="text1"/>
              <w:left w:val="single" w:sz="12"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63F6A"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Use Case ID:</w:t>
            </w:r>
          </w:p>
        </w:tc>
        <w:tc>
          <w:tcPr>
            <w:tcW w:w="7005" w:type="dxa"/>
            <w:gridSpan w:val="5"/>
            <w:tcBorders>
              <w:top w:val="single" w:sz="12" w:space="0" w:color="000000" w:themeColor="text1"/>
              <w:left w:val="nil"/>
              <w:bottom w:val="single" w:sz="8" w:space="0" w:color="000000" w:themeColor="text1"/>
              <w:right w:val="single" w:sz="12" w:space="0" w:color="000000" w:themeColor="text1"/>
            </w:tcBorders>
            <w:tcMar>
              <w:top w:w="100" w:type="dxa"/>
              <w:left w:w="100" w:type="dxa"/>
              <w:bottom w:w="100" w:type="dxa"/>
              <w:right w:w="100" w:type="dxa"/>
            </w:tcMar>
          </w:tcPr>
          <w:p w14:paraId="105E70BC" w14:textId="62629A87" w:rsidR="7AC24F80" w:rsidRDefault="7AC24F80" w:rsidP="7AC24F80">
            <w:pPr>
              <w:rPr>
                <w:rFonts w:ascii="Times New Roman" w:eastAsia="Times New Roman" w:hAnsi="Times New Roman" w:cs="Times New Roman"/>
              </w:rPr>
            </w:pPr>
            <w:r w:rsidRPr="7AC24F80">
              <w:rPr>
                <w:rFonts w:ascii="Times New Roman" w:eastAsia="Times New Roman" w:hAnsi="Times New Roman" w:cs="Times New Roman"/>
              </w:rPr>
              <w:t xml:space="preserve"> 1</w:t>
            </w:r>
            <w:r w:rsidR="40D1C40B" w:rsidRPr="7AC24F80">
              <w:rPr>
                <w:rFonts w:ascii="Times New Roman" w:eastAsia="Times New Roman" w:hAnsi="Times New Roman" w:cs="Times New Roman"/>
              </w:rPr>
              <w:t>3</w:t>
            </w:r>
          </w:p>
        </w:tc>
      </w:tr>
      <w:tr w:rsidR="7AC24F80" w14:paraId="3245243B" w14:textId="77777777" w:rsidTr="31589E5F">
        <w:trPr>
          <w:trHeight w:val="485"/>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C1E648"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Use Case Name:</w:t>
            </w:r>
          </w:p>
        </w:tc>
        <w:tc>
          <w:tcPr>
            <w:tcW w:w="7005" w:type="dxa"/>
            <w:gridSpan w:val="5"/>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561AC5A" w14:textId="580589DC" w:rsidR="1BDDC10C" w:rsidRDefault="1BDDC10C" w:rsidP="7AC24F80">
            <w:pPr>
              <w:spacing w:line="259" w:lineRule="auto"/>
              <w:rPr>
                <w:rFonts w:ascii="Times New Roman" w:eastAsia="Times New Roman" w:hAnsi="Times New Roman" w:cs="Times New Roman"/>
              </w:rPr>
            </w:pPr>
            <w:r w:rsidRPr="7AC24F80">
              <w:rPr>
                <w:rFonts w:ascii="Times New Roman" w:eastAsia="Times New Roman" w:hAnsi="Times New Roman" w:cs="Times New Roman"/>
              </w:rPr>
              <w:t>Comment on Location</w:t>
            </w:r>
          </w:p>
        </w:tc>
      </w:tr>
      <w:tr w:rsidR="7AC24F80" w14:paraId="362F011D" w14:textId="77777777" w:rsidTr="31589E5F">
        <w:trPr>
          <w:trHeight w:val="331"/>
        </w:trPr>
        <w:tc>
          <w:tcPr>
            <w:tcW w:w="1845"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0BABC9"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Created By:</w:t>
            </w:r>
          </w:p>
        </w:tc>
        <w:tc>
          <w:tcPr>
            <w:tcW w:w="2415"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5C2FA5" w14:textId="77777777" w:rsidR="7AC24F80" w:rsidRDefault="7AC24F80" w:rsidP="7AC24F80">
            <w:pPr>
              <w:rPr>
                <w:rFonts w:ascii="Times New Roman" w:eastAsia="Times New Roman" w:hAnsi="Times New Roman" w:cs="Times New Roman"/>
              </w:rPr>
            </w:pPr>
            <w:r w:rsidRPr="7AC24F80">
              <w:rPr>
                <w:rFonts w:ascii="Times New Roman" w:eastAsia="Times New Roman" w:hAnsi="Times New Roman" w:cs="Times New Roman"/>
              </w:rPr>
              <w:t xml:space="preserve"> </w:t>
            </w:r>
          </w:p>
        </w:tc>
        <w:tc>
          <w:tcPr>
            <w:tcW w:w="2070"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D894BE"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Last Updated By:</w:t>
            </w:r>
          </w:p>
        </w:tc>
        <w:tc>
          <w:tcPr>
            <w:tcW w:w="2520" w:type="dxa"/>
            <w:gridSpan w:val="2"/>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81236DC" w14:textId="77777777" w:rsidR="7AC24F80" w:rsidRDefault="7AC24F80" w:rsidP="7AC24F80">
            <w:pPr>
              <w:rPr>
                <w:rFonts w:ascii="Times New Roman" w:eastAsia="Times New Roman" w:hAnsi="Times New Roman" w:cs="Times New Roman"/>
              </w:rPr>
            </w:pPr>
            <w:r w:rsidRPr="7AC24F80">
              <w:rPr>
                <w:rFonts w:ascii="Times New Roman" w:eastAsia="Times New Roman" w:hAnsi="Times New Roman" w:cs="Times New Roman"/>
              </w:rPr>
              <w:t xml:space="preserve"> </w:t>
            </w:r>
          </w:p>
        </w:tc>
      </w:tr>
      <w:tr w:rsidR="7AC24F80" w14:paraId="431223B6" w14:textId="77777777" w:rsidTr="31589E5F">
        <w:trPr>
          <w:trHeight w:val="366"/>
        </w:trPr>
        <w:tc>
          <w:tcPr>
            <w:tcW w:w="1845"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613888B"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Date Created:</w:t>
            </w:r>
          </w:p>
        </w:tc>
        <w:tc>
          <w:tcPr>
            <w:tcW w:w="2415" w:type="dxa"/>
            <w:gridSpan w:val="2"/>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213E44AA" w14:textId="77777777" w:rsidR="7AC24F80" w:rsidRDefault="7AC24F80" w:rsidP="7AC24F80">
            <w:pPr>
              <w:rPr>
                <w:rFonts w:ascii="Times New Roman" w:eastAsia="Times New Roman" w:hAnsi="Times New Roman" w:cs="Times New Roman"/>
              </w:rPr>
            </w:pPr>
            <w:r w:rsidRPr="7AC24F80">
              <w:rPr>
                <w:rFonts w:ascii="Times New Roman" w:eastAsia="Times New Roman" w:hAnsi="Times New Roman" w:cs="Times New Roman"/>
              </w:rPr>
              <w:t xml:space="preserve"> </w:t>
            </w:r>
          </w:p>
        </w:tc>
        <w:tc>
          <w:tcPr>
            <w:tcW w:w="2070" w:type="dxa"/>
            <w:tcBorders>
              <w:top w:val="nil"/>
              <w:left w:val="nil"/>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05170F54" w14:textId="77777777" w:rsidR="7AC24F80" w:rsidRDefault="7AC24F80" w:rsidP="7AC24F80">
            <w:pPr>
              <w:jc w:val="right"/>
              <w:rPr>
                <w:rFonts w:ascii="Times New Roman" w:eastAsia="Times New Roman" w:hAnsi="Times New Roman" w:cs="Times New Roman"/>
              </w:rPr>
            </w:pPr>
            <w:r w:rsidRPr="7AC24F80">
              <w:rPr>
                <w:rFonts w:ascii="Times New Roman" w:eastAsia="Times New Roman" w:hAnsi="Times New Roman" w:cs="Times New Roman"/>
              </w:rPr>
              <w:t>Date Last Updated:</w:t>
            </w:r>
          </w:p>
        </w:tc>
        <w:tc>
          <w:tcPr>
            <w:tcW w:w="2520" w:type="dxa"/>
            <w:gridSpan w:val="2"/>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FD7B058" w14:textId="347665E6" w:rsidR="7AC24F80" w:rsidRDefault="7AC24F80" w:rsidP="7AC24F80">
            <w:pPr>
              <w:rPr>
                <w:rFonts w:ascii="Times New Roman" w:eastAsia="Times New Roman" w:hAnsi="Times New Roman" w:cs="Times New Roman"/>
              </w:rPr>
            </w:pPr>
          </w:p>
        </w:tc>
      </w:tr>
    </w:tbl>
    <w:p w14:paraId="7F56BE1F" w14:textId="64CA9A90" w:rsidR="7AC24F80" w:rsidRDefault="7AC24F80" w:rsidP="7AC24F80">
      <w:pPr>
        <w:rPr>
          <w:rFonts w:ascii="Times New Roman" w:eastAsia="Times New Roman" w:hAnsi="Times New Roman" w:cs="Times New Roman"/>
        </w:rPr>
      </w:pPr>
    </w:p>
    <w:p w14:paraId="734B6DD7" w14:textId="14EB8C60" w:rsidR="0022016A" w:rsidRDefault="0169E5D7">
      <w:pPr>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 xml:space="preserve"> </w:t>
      </w:r>
    </w:p>
    <w:tbl>
      <w:tblPr>
        <w:tblW w:w="0" w:type="auto"/>
        <w:tblBorders>
          <w:top w:val="nil"/>
          <w:left w:val="nil"/>
          <w:bottom w:val="nil"/>
          <w:right w:val="nil"/>
          <w:insideH w:val="nil"/>
          <w:insideV w:val="nil"/>
        </w:tblBorders>
        <w:tblLook w:val="0600" w:firstRow="0" w:lastRow="0" w:firstColumn="0" w:lastColumn="0" w:noHBand="1" w:noVBand="1"/>
      </w:tblPr>
      <w:tblGrid>
        <w:gridCol w:w="2790"/>
        <w:gridCol w:w="6045"/>
      </w:tblGrid>
      <w:tr w:rsidR="7AC24F80" w14:paraId="54D4FE36" w14:textId="77777777" w:rsidTr="3BD4E534">
        <w:trPr>
          <w:trHeight w:val="500"/>
        </w:trPr>
        <w:tc>
          <w:tcPr>
            <w:tcW w:w="2790"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43D783"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Actor:</w:t>
            </w:r>
          </w:p>
        </w:tc>
        <w:tc>
          <w:tcPr>
            <w:tcW w:w="6045" w:type="dxa"/>
            <w:tcBorders>
              <w:top w:val="single" w:sz="12" w:space="0" w:color="000000" w:themeColor="text1"/>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E17FBFA" w14:textId="3FC35A4A"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User</w:t>
            </w:r>
            <w:r w:rsidR="16D2DB6E" w:rsidRPr="7AC24F80">
              <w:rPr>
                <w:rFonts w:ascii="Times New Roman" w:eastAsia="Times New Roman" w:hAnsi="Times New Roman" w:cs="Times New Roman"/>
                <w:color w:val="000000" w:themeColor="text1"/>
              </w:rPr>
              <w:t>, Firebase</w:t>
            </w:r>
          </w:p>
        </w:tc>
      </w:tr>
      <w:tr w:rsidR="7AC24F80" w14:paraId="14814F28"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F4C7B8"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Description:</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7AB8DCB5" w14:textId="71B0FFBD"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 xml:space="preserve">Whenever user </w:t>
            </w:r>
            <w:r w:rsidR="5A16E567" w:rsidRPr="7AC24F80">
              <w:rPr>
                <w:rFonts w:ascii="Times New Roman" w:eastAsia="Times New Roman" w:hAnsi="Times New Roman" w:cs="Times New Roman"/>
                <w:color w:val="000000" w:themeColor="text1"/>
              </w:rPr>
              <w:t>clicks on comments icon on a specific location, comments page will be loaded.</w:t>
            </w:r>
          </w:p>
        </w:tc>
      </w:tr>
      <w:tr w:rsidR="7AC24F80" w14:paraId="0EF33B92"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DBBBA4"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Preconditions: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5C87E154" w14:textId="7E2290CA" w:rsidR="7AC24F80" w:rsidRDefault="7AC24F80" w:rsidP="008C5D61">
            <w:pPr>
              <w:pStyle w:val="ListParagraph"/>
              <w:numPr>
                <w:ilvl w:val="0"/>
                <w:numId w:val="63"/>
              </w:numPr>
              <w:ind w:firstLine="440"/>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User has logged in successfully.</w:t>
            </w:r>
          </w:p>
          <w:p w14:paraId="083D7D70" w14:textId="493A25DA" w:rsidR="2F1BD5AB" w:rsidRDefault="2F1BD5AB" w:rsidP="008C5D61">
            <w:pPr>
              <w:pStyle w:val="ListParagraph"/>
              <w:numPr>
                <w:ilvl w:val="0"/>
                <w:numId w:val="63"/>
              </w:numPr>
              <w:ind w:firstLine="440"/>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Main Page is successfully loaded</w:t>
            </w:r>
          </w:p>
        </w:tc>
      </w:tr>
      <w:tr w:rsidR="7AC24F80" w14:paraId="1E0CD702"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A4DE55"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Postconditions: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1229A2D" w14:textId="27BC6F8A" w:rsidR="18619BFB" w:rsidRDefault="18619BFB"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User will be able to see their comments.</w:t>
            </w:r>
          </w:p>
        </w:tc>
      </w:tr>
      <w:tr w:rsidR="7AC24F80" w14:paraId="700A0B73" w14:textId="77777777" w:rsidTr="3BD4E534">
        <w:trPr>
          <w:trHeight w:val="463"/>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0DF9A5"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Priority:</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157CEB4" w14:textId="1256F090"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High</w:t>
            </w:r>
          </w:p>
        </w:tc>
      </w:tr>
      <w:tr w:rsidR="7AC24F80" w14:paraId="59DC8A72"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D0E5D0"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Frequency of Use:</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419611FE" w14:textId="1B935180"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High</w:t>
            </w:r>
          </w:p>
        </w:tc>
      </w:tr>
      <w:tr w:rsidR="7AC24F80" w14:paraId="3B9D0EDE"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7DB235"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Flow of Events: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3CA1D3B" w14:textId="751F643F" w:rsidR="76A98028" w:rsidRDefault="76A98028" w:rsidP="008C5D61">
            <w:pPr>
              <w:pStyle w:val="ListParagraph"/>
              <w:numPr>
                <w:ilvl w:val="0"/>
                <w:numId w:val="62"/>
              </w:numPr>
              <w:ind w:firstLine="440"/>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After the main page has successfully loaded, the user can click on comments icon on a specific location.</w:t>
            </w:r>
          </w:p>
          <w:p w14:paraId="26FBC0D0" w14:textId="2683E484" w:rsidR="76A98028" w:rsidRDefault="76A98028" w:rsidP="008C5D61">
            <w:pPr>
              <w:pStyle w:val="ListParagraph"/>
              <w:numPr>
                <w:ilvl w:val="0"/>
                <w:numId w:val="62"/>
              </w:numPr>
              <w:ind w:firstLine="440"/>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The user will be able to view comments made by others.</w:t>
            </w:r>
          </w:p>
          <w:p w14:paraId="5272103C" w14:textId="75C9BB2C" w:rsidR="76A98028" w:rsidRDefault="76A98028" w:rsidP="008C5D61">
            <w:pPr>
              <w:pStyle w:val="ListParagraph"/>
              <w:numPr>
                <w:ilvl w:val="0"/>
                <w:numId w:val="62"/>
              </w:numPr>
              <w:ind w:firstLine="440"/>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 xml:space="preserve">The user will be able to type in the text box below. </w:t>
            </w:r>
          </w:p>
          <w:p w14:paraId="46CCA9E3" w14:textId="594F3910" w:rsidR="76A98028" w:rsidRDefault="76A98028" w:rsidP="008C5D61">
            <w:pPr>
              <w:pStyle w:val="ListParagraph"/>
              <w:numPr>
                <w:ilvl w:val="0"/>
                <w:numId w:val="62"/>
              </w:numPr>
              <w:ind w:firstLine="440"/>
              <w:rPr>
                <w:rFonts w:ascii="Times New Roman" w:eastAsia="Times New Roman" w:hAnsi="Times New Roman" w:cs="Times New Roman"/>
                <w:color w:val="000000" w:themeColor="text1"/>
                <w:lang w:val="en-US"/>
              </w:rPr>
            </w:pPr>
            <w:r w:rsidRPr="7AC24F80">
              <w:rPr>
                <w:rFonts w:ascii="Times New Roman" w:eastAsia="Times New Roman" w:hAnsi="Times New Roman" w:cs="Times New Roman"/>
                <w:color w:val="000000" w:themeColor="text1"/>
                <w:lang w:val="en-US"/>
              </w:rPr>
              <w:t>After the user presses enter, the user will be able see their comment on the page.</w:t>
            </w:r>
          </w:p>
        </w:tc>
      </w:tr>
      <w:tr w:rsidR="7AC24F80" w14:paraId="0FB5795B"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83C6EC"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Alternative Flows: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7FF3800" w14:textId="1DD7BDBA"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AF-</w:t>
            </w:r>
            <w:r w:rsidR="31795FBC" w:rsidRPr="7AC24F80">
              <w:rPr>
                <w:rFonts w:ascii="Times New Roman" w:eastAsia="Times New Roman" w:hAnsi="Times New Roman" w:cs="Times New Roman"/>
                <w:color w:val="000000" w:themeColor="text1"/>
              </w:rPr>
              <w:t>S4 – If the user does not write anything, an error message “Please enter a comment” will be shown.</w:t>
            </w:r>
          </w:p>
          <w:p w14:paraId="304FB994" w14:textId="55768F74" w:rsidR="31795FBC" w:rsidRDefault="15B7D14C" w:rsidP="7AC24F80">
            <w:pPr>
              <w:rPr>
                <w:rFonts w:ascii="Times New Roman" w:eastAsia="Times New Roman" w:hAnsi="Times New Roman" w:cs="Times New Roman"/>
                <w:color w:val="000000" w:themeColor="text1"/>
              </w:rPr>
            </w:pPr>
            <w:r w:rsidRPr="3BD4E534">
              <w:rPr>
                <w:rFonts w:ascii="Times New Roman" w:eastAsia="Times New Roman" w:hAnsi="Times New Roman" w:cs="Times New Roman"/>
                <w:color w:val="000000" w:themeColor="text1"/>
              </w:rPr>
              <w:t>AF-S4 – If the user exceeds 3000 characters, an error message “Please limit comment length to under 300</w:t>
            </w:r>
            <w:r w:rsidR="76D47D78" w:rsidRPr="3BD4E534">
              <w:rPr>
                <w:rFonts w:ascii="Times New Roman" w:eastAsia="Times New Roman" w:hAnsi="Times New Roman" w:cs="Times New Roman"/>
                <w:color w:val="000000" w:themeColor="text1"/>
              </w:rPr>
              <w:t>0</w:t>
            </w:r>
            <w:r w:rsidRPr="3BD4E534">
              <w:rPr>
                <w:rFonts w:ascii="Times New Roman" w:eastAsia="Times New Roman" w:hAnsi="Times New Roman" w:cs="Times New Roman"/>
                <w:color w:val="000000" w:themeColor="text1"/>
              </w:rPr>
              <w:t xml:space="preserve"> characters.” will be shown. </w:t>
            </w:r>
          </w:p>
        </w:tc>
      </w:tr>
      <w:tr w:rsidR="7AC24F80" w14:paraId="48A3A90C"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68DE7A"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Exceptions: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26724E8" w14:textId="77777777"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r w:rsidR="7AC24F80" w14:paraId="2DD9A747" w14:textId="77777777" w:rsidTr="3BD4E534">
        <w:trPr>
          <w:trHeight w:val="372"/>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5AA33F"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Includes: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3D83EA96" w14:textId="77777777"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r w:rsidR="7AC24F80" w14:paraId="2C4FA516" w14:textId="77777777" w:rsidTr="3BD4E534">
        <w:trPr>
          <w:trHeight w:val="396"/>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F0E73E"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lastRenderedPageBreak/>
              <w:t>Special Requirements: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6B8B3C7B" w14:textId="77777777"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r w:rsidR="7AC24F80" w14:paraId="578B5D15" w14:textId="77777777" w:rsidTr="3BD4E534">
        <w:trPr>
          <w:trHeight w:val="485"/>
        </w:trPr>
        <w:tc>
          <w:tcPr>
            <w:tcW w:w="2790" w:type="dxa"/>
            <w:tcBorders>
              <w:top w:val="nil"/>
              <w:left w:val="single" w:sz="12"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E6B4CA"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Assumptions:</w:t>
            </w:r>
          </w:p>
        </w:tc>
        <w:tc>
          <w:tcPr>
            <w:tcW w:w="6045" w:type="dxa"/>
            <w:tcBorders>
              <w:top w:val="nil"/>
              <w:left w:val="nil"/>
              <w:bottom w:val="single" w:sz="8" w:space="0" w:color="000000" w:themeColor="text1"/>
              <w:right w:val="single" w:sz="12" w:space="0" w:color="000000" w:themeColor="text1"/>
            </w:tcBorders>
            <w:shd w:val="clear" w:color="auto" w:fill="auto"/>
            <w:tcMar>
              <w:top w:w="100" w:type="dxa"/>
              <w:left w:w="100" w:type="dxa"/>
              <w:bottom w:w="100" w:type="dxa"/>
              <w:right w:w="100" w:type="dxa"/>
            </w:tcMar>
          </w:tcPr>
          <w:p w14:paraId="281D2849" w14:textId="77777777"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r w:rsidR="7AC24F80" w14:paraId="4CDE9F8D" w14:textId="77777777" w:rsidTr="3BD4E534">
        <w:trPr>
          <w:trHeight w:val="500"/>
        </w:trPr>
        <w:tc>
          <w:tcPr>
            <w:tcW w:w="2790" w:type="dxa"/>
            <w:tcBorders>
              <w:top w:val="nil"/>
              <w:left w:val="single" w:sz="12" w:space="0" w:color="000000" w:themeColor="text1"/>
              <w:bottom w:val="single" w:sz="12" w:space="0" w:color="000000" w:themeColor="text1"/>
              <w:right w:val="single" w:sz="8" w:space="0" w:color="000000" w:themeColor="text1"/>
            </w:tcBorders>
            <w:shd w:val="clear" w:color="auto" w:fill="auto"/>
            <w:tcMar>
              <w:top w:w="100" w:type="dxa"/>
              <w:left w:w="100" w:type="dxa"/>
              <w:bottom w:w="100" w:type="dxa"/>
              <w:right w:w="100" w:type="dxa"/>
            </w:tcMar>
          </w:tcPr>
          <w:p w14:paraId="63681D30" w14:textId="77777777" w:rsidR="7AC24F80" w:rsidRDefault="7AC24F80" w:rsidP="7AC24F80">
            <w:pPr>
              <w:jc w:val="right"/>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Notes and Issues:</w:t>
            </w:r>
          </w:p>
        </w:tc>
        <w:tc>
          <w:tcPr>
            <w:tcW w:w="6045" w:type="dxa"/>
            <w:tcBorders>
              <w:top w:val="nil"/>
              <w:left w:val="nil"/>
              <w:bottom w:val="single" w:sz="12" w:space="0" w:color="000000" w:themeColor="text1"/>
              <w:right w:val="single" w:sz="12" w:space="0" w:color="000000" w:themeColor="text1"/>
            </w:tcBorders>
            <w:shd w:val="clear" w:color="auto" w:fill="auto"/>
            <w:tcMar>
              <w:top w:w="100" w:type="dxa"/>
              <w:left w:w="100" w:type="dxa"/>
              <w:bottom w:w="100" w:type="dxa"/>
              <w:right w:w="100" w:type="dxa"/>
            </w:tcMar>
          </w:tcPr>
          <w:p w14:paraId="27FF8943" w14:textId="77777777" w:rsidR="7AC24F80" w:rsidRDefault="7AC24F80" w:rsidP="7AC24F80">
            <w:pPr>
              <w:rPr>
                <w:rFonts w:ascii="Times New Roman" w:eastAsia="Times New Roman" w:hAnsi="Times New Roman" w:cs="Times New Roman"/>
                <w:color w:val="000000" w:themeColor="text1"/>
              </w:rPr>
            </w:pPr>
            <w:r w:rsidRPr="7AC24F80">
              <w:rPr>
                <w:rFonts w:ascii="Times New Roman" w:eastAsia="Times New Roman" w:hAnsi="Times New Roman" w:cs="Times New Roman"/>
                <w:color w:val="000000" w:themeColor="text1"/>
              </w:rPr>
              <w:t>N/A</w:t>
            </w:r>
          </w:p>
        </w:tc>
      </w:tr>
    </w:tbl>
    <w:p w14:paraId="50611050" w14:textId="295FEE98" w:rsidR="0022016A" w:rsidRDefault="0022016A"/>
    <w:p w14:paraId="504C1582" w14:textId="21E6B8A8" w:rsidR="00744815" w:rsidRPr="00DA6416" w:rsidRDefault="000E7704" w:rsidP="6B2F3364">
      <w:pPr>
        <w:pStyle w:val="Heading1"/>
        <w:ind w:left="0" w:firstLine="0"/>
      </w:pPr>
      <w:bookmarkStart w:id="178" w:name="_Toc118640809"/>
      <w:bookmarkStart w:id="179" w:name="_Toc118838274"/>
      <w:bookmarkStart w:id="180" w:name="_Toc1098751146"/>
      <w:bookmarkStart w:id="181" w:name="_Toc219787549"/>
      <w:r w:rsidRPr="44193102">
        <w:rPr>
          <w:rFonts w:ascii="Times New Roman" w:eastAsia="Times New Roman" w:hAnsi="Times New Roman" w:cs="Times New Roman"/>
        </w:rPr>
        <w:lastRenderedPageBreak/>
        <w:t>Appendix B: Analysis Models</w:t>
      </w:r>
      <w:bookmarkEnd w:id="178"/>
      <w:bookmarkEnd w:id="179"/>
      <w:bookmarkEnd w:id="180"/>
      <w:bookmarkEnd w:id="181"/>
    </w:p>
    <w:p w14:paraId="76EE896D" w14:textId="5B91AA74" w:rsidR="00744815" w:rsidRDefault="000E7704">
      <w:pPr>
        <w:pStyle w:val="Heading2"/>
        <w:ind w:left="0" w:firstLine="0"/>
        <w:rPr>
          <w:rFonts w:ascii="Times New Roman" w:eastAsia="Times New Roman" w:hAnsi="Times New Roman" w:cs="Times New Roman"/>
        </w:rPr>
      </w:pPr>
      <w:bookmarkStart w:id="182" w:name="_Toc118640810"/>
      <w:bookmarkStart w:id="183" w:name="_Toc118838275"/>
      <w:bookmarkStart w:id="184" w:name="_Toc1858797693"/>
      <w:bookmarkStart w:id="185" w:name="_Toc305518138"/>
      <w:r w:rsidRPr="31589E5F">
        <w:rPr>
          <w:rFonts w:ascii="Times New Roman" w:eastAsia="Times New Roman" w:hAnsi="Times New Roman" w:cs="Times New Roman"/>
        </w:rPr>
        <w:t xml:space="preserve">Use </w:t>
      </w:r>
      <w:r w:rsidR="00663F8F" w:rsidRPr="31589E5F">
        <w:rPr>
          <w:rFonts w:ascii="Times New Roman" w:eastAsia="Times New Roman" w:hAnsi="Times New Roman" w:cs="Times New Roman"/>
        </w:rPr>
        <w:t>C</w:t>
      </w:r>
      <w:r w:rsidRPr="31589E5F">
        <w:rPr>
          <w:rFonts w:ascii="Times New Roman" w:eastAsia="Times New Roman" w:hAnsi="Times New Roman" w:cs="Times New Roman"/>
        </w:rPr>
        <w:t>ase Diagram</w:t>
      </w:r>
      <w:bookmarkEnd w:id="182"/>
      <w:bookmarkEnd w:id="183"/>
      <w:bookmarkEnd w:id="184"/>
      <w:bookmarkEnd w:id="185"/>
    </w:p>
    <w:p w14:paraId="758F7421" w14:textId="45F0F5E2" w:rsidR="006F2B81" w:rsidRDefault="69647638" w:rsidP="31589E5F">
      <w:r>
        <w:rPr>
          <w:noProof/>
        </w:rPr>
        <w:drawing>
          <wp:inline distT="0" distB="0" distL="0" distR="0" wp14:anchorId="63327483" wp14:editId="31942AFB">
            <wp:extent cx="6067782" cy="6457950"/>
            <wp:effectExtent l="0" t="0" r="0" b="0"/>
            <wp:docPr id="1011530646" name="Picture 101153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67782" cy="6457950"/>
                    </a:xfrm>
                    <a:prstGeom prst="rect">
                      <a:avLst/>
                    </a:prstGeom>
                  </pic:spPr>
                </pic:pic>
              </a:graphicData>
            </a:graphic>
          </wp:inline>
        </w:drawing>
      </w:r>
    </w:p>
    <w:p w14:paraId="0511FE71" w14:textId="7A00E121" w:rsidR="0022016A" w:rsidRDefault="0022016A">
      <w:pPr>
        <w:rPr>
          <w:rFonts w:ascii="Times New Roman" w:eastAsia="Times New Roman" w:hAnsi="Times New Roman" w:cs="Times New Roman"/>
        </w:rPr>
      </w:pPr>
    </w:p>
    <w:p w14:paraId="70C2E5F5" w14:textId="7A00E121" w:rsidR="0022016A" w:rsidRDefault="0022016A">
      <w:pPr>
        <w:rPr>
          <w:rFonts w:ascii="Times New Roman" w:eastAsia="Times New Roman" w:hAnsi="Times New Roman" w:cs="Times New Roman"/>
        </w:rPr>
      </w:pPr>
    </w:p>
    <w:p w14:paraId="15D3D15B" w14:textId="7A00E121" w:rsidR="0022016A" w:rsidRDefault="0022016A">
      <w:pPr>
        <w:rPr>
          <w:rFonts w:ascii="Times New Roman" w:eastAsia="Times New Roman" w:hAnsi="Times New Roman" w:cs="Times New Roman"/>
        </w:rPr>
      </w:pPr>
    </w:p>
    <w:p w14:paraId="24DFB0E4" w14:textId="7A00E121" w:rsidR="0022016A" w:rsidRDefault="0022016A">
      <w:pPr>
        <w:rPr>
          <w:rFonts w:ascii="Times New Roman" w:eastAsia="Times New Roman" w:hAnsi="Times New Roman" w:cs="Times New Roman"/>
        </w:rPr>
      </w:pPr>
    </w:p>
    <w:p w14:paraId="38DC960A" w14:textId="7A00E121" w:rsidR="0022016A" w:rsidRDefault="0022016A">
      <w:pPr>
        <w:rPr>
          <w:rFonts w:ascii="Times New Roman" w:eastAsia="Times New Roman" w:hAnsi="Times New Roman" w:cs="Times New Roman"/>
        </w:rPr>
      </w:pPr>
    </w:p>
    <w:p w14:paraId="0FC5200C" w14:textId="7A00E121" w:rsidR="0022016A" w:rsidRDefault="0022016A">
      <w:pPr>
        <w:rPr>
          <w:rFonts w:ascii="Times New Roman" w:eastAsia="Times New Roman" w:hAnsi="Times New Roman" w:cs="Times New Roman"/>
        </w:rPr>
      </w:pPr>
    </w:p>
    <w:p w14:paraId="3C355258" w14:textId="7A00E121" w:rsidR="0022016A" w:rsidRDefault="0022016A">
      <w:pPr>
        <w:rPr>
          <w:rFonts w:ascii="Times New Roman" w:eastAsia="Times New Roman" w:hAnsi="Times New Roman" w:cs="Times New Roman"/>
        </w:rPr>
      </w:pPr>
    </w:p>
    <w:p w14:paraId="3F735E11" w14:textId="1925CD0C" w:rsidR="00744815" w:rsidRPr="00DA6416" w:rsidRDefault="000E7704" w:rsidP="003C74A0">
      <w:pPr>
        <w:pStyle w:val="Heading2"/>
        <w:ind w:hanging="900"/>
        <w:rPr>
          <w:rFonts w:ascii="Times New Roman" w:eastAsia="Times New Roman" w:hAnsi="Times New Roman" w:cs="Times New Roman"/>
        </w:rPr>
      </w:pPr>
      <w:bookmarkStart w:id="186" w:name="_Toc118640811"/>
      <w:bookmarkStart w:id="187" w:name="_Toc118838276"/>
      <w:bookmarkStart w:id="188" w:name="_Toc494500910"/>
      <w:bookmarkStart w:id="189" w:name="_Toc1143429562"/>
      <w:r w:rsidRPr="44193102">
        <w:rPr>
          <w:rFonts w:ascii="Times New Roman" w:eastAsia="Times New Roman" w:hAnsi="Times New Roman" w:cs="Times New Roman"/>
        </w:rPr>
        <w:lastRenderedPageBreak/>
        <w:t>Dialog Map</w:t>
      </w:r>
      <w:bookmarkEnd w:id="186"/>
      <w:bookmarkEnd w:id="187"/>
      <w:bookmarkEnd w:id="188"/>
      <w:bookmarkEnd w:id="189"/>
    </w:p>
    <w:p w14:paraId="7D360744" w14:textId="04A11C4D" w:rsidR="0022016A" w:rsidRPr="00DA6416" w:rsidRDefault="7CB0154B">
      <w:r>
        <w:rPr>
          <w:noProof/>
        </w:rPr>
        <w:drawing>
          <wp:inline distT="0" distB="0" distL="0" distR="0" wp14:anchorId="67AA5C17" wp14:editId="6AA03746">
            <wp:extent cx="6083246" cy="3028950"/>
            <wp:effectExtent l="0" t="0" r="0" b="0"/>
            <wp:docPr id="151607013" name="Picture 1516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246" cy="3028950"/>
                    </a:xfrm>
                    <a:prstGeom prst="rect">
                      <a:avLst/>
                    </a:prstGeom>
                  </pic:spPr>
                </pic:pic>
              </a:graphicData>
            </a:graphic>
          </wp:inline>
        </w:drawing>
      </w:r>
    </w:p>
    <w:p w14:paraId="2D5D75FE" w14:textId="554259E4" w:rsidR="0022016A" w:rsidRPr="00DA6416" w:rsidRDefault="0022016A">
      <w:pPr>
        <w:rPr>
          <w:rFonts w:ascii="Times New Roman" w:eastAsia="Times New Roman" w:hAnsi="Times New Roman" w:cs="Times New Roman"/>
          <w:sz w:val="28"/>
          <w:szCs w:val="28"/>
        </w:rPr>
      </w:pPr>
    </w:p>
    <w:p w14:paraId="4AA71F2D" w14:textId="2BE65A12" w:rsidR="001661F9" w:rsidRPr="00DA6416" w:rsidRDefault="000E7704" w:rsidP="001661F9">
      <w:pPr>
        <w:pStyle w:val="Heading2"/>
        <w:ind w:left="0" w:firstLine="0"/>
        <w:rPr>
          <w:rFonts w:ascii="Times New Roman" w:eastAsia="Times New Roman" w:hAnsi="Times New Roman" w:cs="Times New Roman"/>
        </w:rPr>
      </w:pPr>
      <w:bookmarkStart w:id="190" w:name="_Toc118640812"/>
      <w:bookmarkStart w:id="191" w:name="_Toc118838277"/>
      <w:bookmarkStart w:id="192" w:name="_Toc1477653178"/>
      <w:bookmarkStart w:id="193" w:name="_Toc1138115950"/>
      <w:r w:rsidRPr="44193102">
        <w:rPr>
          <w:rFonts w:ascii="Times New Roman" w:eastAsia="Times New Roman" w:hAnsi="Times New Roman" w:cs="Times New Roman"/>
        </w:rPr>
        <w:t>Sequence Diagram</w:t>
      </w:r>
      <w:r w:rsidR="001661F9" w:rsidRPr="44193102">
        <w:rPr>
          <w:rFonts w:ascii="Times New Roman" w:eastAsia="Times New Roman" w:hAnsi="Times New Roman" w:cs="Times New Roman"/>
        </w:rPr>
        <w:t>s</w:t>
      </w:r>
      <w:bookmarkEnd w:id="190"/>
      <w:bookmarkEnd w:id="191"/>
      <w:bookmarkEnd w:id="192"/>
      <w:bookmarkEnd w:id="193"/>
    </w:p>
    <w:p w14:paraId="070190DB" w14:textId="77777777" w:rsidR="003C74A0" w:rsidRPr="003C74A0" w:rsidRDefault="003C74A0" w:rsidP="003C74A0">
      <w:pPr>
        <w:rPr>
          <w:rFonts w:ascii="Times New Roman" w:eastAsia="Times New Roman" w:hAnsi="Times New Roman" w:cs="Times New Roman"/>
        </w:rPr>
      </w:pPr>
    </w:p>
    <w:p w14:paraId="61D2A59E" w14:textId="75DB323A" w:rsidR="000D22EA" w:rsidRPr="00DA6416" w:rsidRDefault="483EE442" w:rsidP="044BC87E">
      <w:pPr>
        <w:rPr>
          <w:rFonts w:ascii="Times New Roman" w:eastAsia="Times New Roman" w:hAnsi="Times New Roman" w:cs="Times New Roman"/>
        </w:rPr>
      </w:pPr>
      <w:r w:rsidRPr="044BC87E">
        <w:rPr>
          <w:rFonts w:ascii="Times New Roman" w:eastAsia="Times New Roman" w:hAnsi="Times New Roman" w:cs="Times New Roman"/>
        </w:rPr>
        <w:t>Sign Up (Registration)</w:t>
      </w:r>
    </w:p>
    <w:p w14:paraId="1F3080BA" w14:textId="45A1851A" w:rsidR="000D22EA" w:rsidRPr="00DA6416" w:rsidRDefault="000D22EA" w:rsidP="76B767C3"/>
    <w:p w14:paraId="2E64AAC7" w14:textId="32A3567A" w:rsidR="000D22EA" w:rsidRPr="00DA6416" w:rsidRDefault="0693845F" w:rsidP="73E360FD">
      <w:r>
        <w:rPr>
          <w:noProof/>
        </w:rPr>
        <w:drawing>
          <wp:inline distT="0" distB="0" distL="0" distR="0" wp14:anchorId="3999E847" wp14:editId="60266DEE">
            <wp:extent cx="5205132" cy="2689318"/>
            <wp:effectExtent l="9525" t="9525" r="9525" b="9525"/>
            <wp:docPr id="1426185875" name="Picture 142618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5132" cy="2689318"/>
                    </a:xfrm>
                    <a:prstGeom prst="rect">
                      <a:avLst/>
                    </a:prstGeom>
                    <a:ln w="9525">
                      <a:solidFill>
                        <a:schemeClr val="tx1"/>
                      </a:solidFill>
                      <a:prstDash val="solid"/>
                    </a:ln>
                  </pic:spPr>
                </pic:pic>
              </a:graphicData>
            </a:graphic>
          </wp:inline>
        </w:drawing>
      </w:r>
    </w:p>
    <w:p w14:paraId="55C18CBE" w14:textId="51DF8594" w:rsidR="5457077B" w:rsidRDefault="5457077B" w:rsidP="5457077B"/>
    <w:p w14:paraId="032B6415" w14:textId="77777777" w:rsidR="009A2D28" w:rsidRDefault="009A2D28" w:rsidP="5457077B"/>
    <w:p w14:paraId="58D48700" w14:textId="77777777" w:rsidR="009A2D28" w:rsidRDefault="009A2D28" w:rsidP="5457077B"/>
    <w:p w14:paraId="3E9FE87B" w14:textId="77777777" w:rsidR="009A2D28" w:rsidRDefault="009A2D28" w:rsidP="5457077B"/>
    <w:p w14:paraId="7F20D7EB" w14:textId="77777777" w:rsidR="00AC0D76" w:rsidRDefault="00AC0D76" w:rsidP="73E360FD">
      <w:pPr>
        <w:spacing w:line="259" w:lineRule="auto"/>
        <w:rPr>
          <w:rFonts w:ascii="Times New Roman" w:eastAsia="Times New Roman" w:hAnsi="Times New Roman" w:cs="Times New Roman"/>
        </w:rPr>
      </w:pPr>
    </w:p>
    <w:p w14:paraId="38C2E35A" w14:textId="464FD165" w:rsidR="7FBB52A4" w:rsidRDefault="483EE442" w:rsidP="73E360FD">
      <w:pPr>
        <w:spacing w:line="259" w:lineRule="auto"/>
        <w:rPr>
          <w:rFonts w:ascii="Times New Roman" w:eastAsia="Times New Roman" w:hAnsi="Times New Roman" w:cs="Times New Roman"/>
        </w:rPr>
      </w:pPr>
      <w:r w:rsidRPr="76B767C3">
        <w:rPr>
          <w:rFonts w:ascii="Times New Roman" w:eastAsia="Times New Roman" w:hAnsi="Times New Roman" w:cs="Times New Roman"/>
        </w:rPr>
        <w:t xml:space="preserve">Login </w:t>
      </w:r>
    </w:p>
    <w:p w14:paraId="312CD3CD" w14:textId="3A1D8560" w:rsidR="4CD55172" w:rsidRDefault="01D0FF8B" w:rsidP="76B767C3">
      <w:pPr>
        <w:spacing w:line="259" w:lineRule="auto"/>
      </w:pPr>
      <w:r>
        <w:rPr>
          <w:noProof/>
        </w:rPr>
        <w:lastRenderedPageBreak/>
        <w:drawing>
          <wp:inline distT="0" distB="0" distL="0" distR="0" wp14:anchorId="41AC5C2B" wp14:editId="667F1E7D">
            <wp:extent cx="5347598" cy="2974602"/>
            <wp:effectExtent l="9525" t="9525" r="9525" b="9525"/>
            <wp:docPr id="237643616" name="Picture 23764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7598" cy="2974602"/>
                    </a:xfrm>
                    <a:prstGeom prst="rect">
                      <a:avLst/>
                    </a:prstGeom>
                    <a:ln w="9525">
                      <a:solidFill>
                        <a:schemeClr val="tx1"/>
                      </a:solidFill>
                      <a:prstDash val="solid"/>
                    </a:ln>
                  </pic:spPr>
                </pic:pic>
              </a:graphicData>
            </a:graphic>
          </wp:inline>
        </w:drawing>
      </w:r>
    </w:p>
    <w:p w14:paraId="2D19E415" w14:textId="24C1B131" w:rsidR="76B767C3" w:rsidRDefault="76B767C3" w:rsidP="76B767C3">
      <w:pPr>
        <w:spacing w:line="259" w:lineRule="auto"/>
      </w:pPr>
    </w:p>
    <w:p w14:paraId="09FF9DA0" w14:textId="6598E46A" w:rsidR="3F11F814" w:rsidRDefault="3F11F814" w:rsidP="73E360FD"/>
    <w:p w14:paraId="54751C36" w14:textId="77777777" w:rsidR="003C74A0" w:rsidRDefault="003C74A0" w:rsidP="060CB37B">
      <w:pPr>
        <w:rPr>
          <w:rFonts w:ascii="Times New Roman" w:eastAsia="Times New Roman" w:hAnsi="Times New Roman" w:cs="Times New Roman"/>
        </w:rPr>
      </w:pPr>
    </w:p>
    <w:p w14:paraId="49EEC019" w14:textId="26BF4459" w:rsidR="000D22EA" w:rsidRPr="00DA6416" w:rsidRDefault="45250600" w:rsidP="060CB37B">
      <w:pPr>
        <w:rPr>
          <w:rFonts w:ascii="Times New Roman" w:eastAsia="Times New Roman" w:hAnsi="Times New Roman" w:cs="Times New Roman"/>
        </w:rPr>
      </w:pPr>
      <w:r w:rsidRPr="7AC24F80">
        <w:rPr>
          <w:rFonts w:ascii="Times New Roman" w:eastAsia="Times New Roman" w:hAnsi="Times New Roman" w:cs="Times New Roman"/>
        </w:rPr>
        <w:t>Main Page Loading</w:t>
      </w:r>
      <w:r w:rsidR="3BCC021C" w:rsidRPr="7AC24F80">
        <w:rPr>
          <w:rFonts w:ascii="Times New Roman" w:eastAsia="Times New Roman" w:hAnsi="Times New Roman" w:cs="Times New Roman"/>
        </w:rPr>
        <w:t xml:space="preserve"> &amp; Comments</w:t>
      </w:r>
    </w:p>
    <w:p w14:paraId="40A43347" w14:textId="61E892FF" w:rsidR="000D22EA" w:rsidRPr="00DA6416" w:rsidRDefault="31D4BC6F">
      <w:r>
        <w:rPr>
          <w:noProof/>
        </w:rPr>
        <w:drawing>
          <wp:inline distT="0" distB="0" distL="0" distR="0" wp14:anchorId="387AA9CC" wp14:editId="27E6ED7B">
            <wp:extent cx="5635625" cy="2442104"/>
            <wp:effectExtent l="9525" t="9525" r="9525" b="9525"/>
            <wp:docPr id="769368177" name="Picture 76936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5625" cy="2442104"/>
                    </a:xfrm>
                    <a:prstGeom prst="rect">
                      <a:avLst/>
                    </a:prstGeom>
                    <a:ln w="9525">
                      <a:solidFill>
                        <a:schemeClr val="tx1"/>
                      </a:solidFill>
                      <a:prstDash val="solid"/>
                    </a:ln>
                  </pic:spPr>
                </pic:pic>
              </a:graphicData>
            </a:graphic>
          </wp:inline>
        </w:drawing>
      </w:r>
    </w:p>
    <w:p w14:paraId="7E8AC9FD" w14:textId="77777777" w:rsidR="00780B21" w:rsidRPr="00DA6416" w:rsidRDefault="00780B21">
      <w:pPr>
        <w:rPr>
          <w:rFonts w:ascii="Times New Roman" w:eastAsia="Times New Roman" w:hAnsi="Times New Roman" w:cs="Times New Roman"/>
          <w:sz w:val="28"/>
          <w:szCs w:val="28"/>
        </w:rPr>
      </w:pPr>
    </w:p>
    <w:p w14:paraId="33D4BBC5" w14:textId="77777777" w:rsidR="003C74A0" w:rsidRPr="00DA6416" w:rsidRDefault="003C74A0">
      <w:pPr>
        <w:rPr>
          <w:rFonts w:ascii="Times New Roman" w:eastAsia="Times New Roman" w:hAnsi="Times New Roman" w:cs="Times New Roman"/>
          <w:sz w:val="28"/>
          <w:szCs w:val="28"/>
        </w:rPr>
      </w:pPr>
    </w:p>
    <w:p w14:paraId="4F098810" w14:textId="77777777" w:rsidR="00A83A95" w:rsidRDefault="00A83A95">
      <w:pPr>
        <w:rPr>
          <w:rFonts w:ascii="Times New Roman" w:eastAsia="Times New Roman" w:hAnsi="Times New Roman" w:cs="Times New Roman"/>
        </w:rPr>
      </w:pPr>
    </w:p>
    <w:p w14:paraId="29E4AD1D" w14:textId="77777777" w:rsidR="00A83A95" w:rsidRDefault="00A83A95">
      <w:pPr>
        <w:rPr>
          <w:rFonts w:ascii="Times New Roman" w:eastAsia="Times New Roman" w:hAnsi="Times New Roman" w:cs="Times New Roman"/>
        </w:rPr>
      </w:pPr>
    </w:p>
    <w:p w14:paraId="78AF1A1C" w14:textId="77777777" w:rsidR="00A83A95" w:rsidRDefault="00A83A95">
      <w:pPr>
        <w:rPr>
          <w:rFonts w:ascii="Times New Roman" w:eastAsia="Times New Roman" w:hAnsi="Times New Roman" w:cs="Times New Roman"/>
        </w:rPr>
      </w:pPr>
    </w:p>
    <w:p w14:paraId="7A8043F0" w14:textId="77777777" w:rsidR="00A83A95" w:rsidRDefault="00A83A95">
      <w:pPr>
        <w:rPr>
          <w:rFonts w:ascii="Times New Roman" w:eastAsia="Times New Roman" w:hAnsi="Times New Roman" w:cs="Times New Roman"/>
        </w:rPr>
      </w:pPr>
    </w:p>
    <w:p w14:paraId="1BFAB841" w14:textId="77777777" w:rsidR="00A83A95" w:rsidRDefault="00A83A95">
      <w:pPr>
        <w:rPr>
          <w:rFonts w:ascii="Times New Roman" w:eastAsia="Times New Roman" w:hAnsi="Times New Roman" w:cs="Times New Roman"/>
        </w:rPr>
      </w:pPr>
    </w:p>
    <w:p w14:paraId="55819B1F" w14:textId="25BB42B4" w:rsidR="00780B21" w:rsidRPr="003C74A0" w:rsidRDefault="51C03A53">
      <w:pPr>
        <w:rPr>
          <w:rFonts w:ascii="Times New Roman" w:eastAsia="Times New Roman" w:hAnsi="Times New Roman" w:cs="Times New Roman"/>
        </w:rPr>
      </w:pPr>
      <w:r w:rsidRPr="76B767C3">
        <w:rPr>
          <w:rFonts w:ascii="Times New Roman" w:eastAsia="Times New Roman" w:hAnsi="Times New Roman" w:cs="Times New Roman"/>
        </w:rPr>
        <w:t>Query Location</w:t>
      </w:r>
    </w:p>
    <w:p w14:paraId="60676CB2" w14:textId="189FBC17" w:rsidR="2F34C31A" w:rsidRDefault="2F34C31A" w:rsidP="76B767C3"/>
    <w:p w14:paraId="164E7BA1" w14:textId="52406AE5" w:rsidR="000D22EA" w:rsidRPr="00DA6416" w:rsidRDefault="4EED5AFA">
      <w:r>
        <w:rPr>
          <w:noProof/>
        </w:rPr>
        <w:lastRenderedPageBreak/>
        <w:drawing>
          <wp:inline distT="0" distB="0" distL="0" distR="0" wp14:anchorId="0DD5556F" wp14:editId="0DB081E8">
            <wp:extent cx="6007157" cy="2790825"/>
            <wp:effectExtent l="9525" t="9525" r="9525" b="9525"/>
            <wp:docPr id="119045694" name="Picture 1190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7157" cy="2790825"/>
                    </a:xfrm>
                    <a:prstGeom prst="rect">
                      <a:avLst/>
                    </a:prstGeom>
                    <a:ln w="9525">
                      <a:solidFill>
                        <a:schemeClr val="tx1"/>
                      </a:solidFill>
                      <a:prstDash val="solid"/>
                    </a:ln>
                  </pic:spPr>
                </pic:pic>
              </a:graphicData>
            </a:graphic>
          </wp:inline>
        </w:drawing>
      </w:r>
    </w:p>
    <w:p w14:paraId="51E3C73D" w14:textId="039FAF61" w:rsidR="00B144EF" w:rsidRPr="00DA6416" w:rsidRDefault="00B144EF">
      <w:pPr>
        <w:rPr>
          <w:rFonts w:ascii="Times New Roman" w:eastAsia="Times New Roman" w:hAnsi="Times New Roman" w:cs="Times New Roman"/>
          <w:sz w:val="28"/>
          <w:szCs w:val="28"/>
        </w:rPr>
      </w:pPr>
    </w:p>
    <w:p w14:paraId="251B8FB1" w14:textId="190547E9" w:rsidR="00964983" w:rsidRPr="003C74A0" w:rsidRDefault="68DBBC07">
      <w:pPr>
        <w:rPr>
          <w:rFonts w:ascii="Times New Roman" w:eastAsia="Times New Roman" w:hAnsi="Times New Roman" w:cs="Times New Roman"/>
        </w:rPr>
      </w:pPr>
      <w:r w:rsidRPr="76B767C3">
        <w:rPr>
          <w:rFonts w:ascii="Times New Roman" w:eastAsia="Times New Roman" w:hAnsi="Times New Roman" w:cs="Times New Roman"/>
        </w:rPr>
        <w:t>View Favorites</w:t>
      </w:r>
    </w:p>
    <w:p w14:paraId="4ED5CA8C" w14:textId="2D4EE5B1" w:rsidR="25BEBF89" w:rsidRDefault="25BEBF89" w:rsidP="76B767C3">
      <w:r>
        <w:rPr>
          <w:noProof/>
        </w:rPr>
        <w:drawing>
          <wp:inline distT="0" distB="0" distL="0" distR="0" wp14:anchorId="535DBC5B" wp14:editId="4F2BCB92">
            <wp:extent cx="5955082" cy="3622675"/>
            <wp:effectExtent l="9525" t="9525" r="9525" b="9525"/>
            <wp:docPr id="1772223718" name="Picture 177222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55082" cy="3622675"/>
                    </a:xfrm>
                    <a:prstGeom prst="rect">
                      <a:avLst/>
                    </a:prstGeom>
                    <a:ln w="9525">
                      <a:solidFill>
                        <a:schemeClr val="tx1"/>
                      </a:solidFill>
                      <a:prstDash val="solid"/>
                    </a:ln>
                  </pic:spPr>
                </pic:pic>
              </a:graphicData>
            </a:graphic>
          </wp:inline>
        </w:drawing>
      </w:r>
    </w:p>
    <w:p w14:paraId="60A9ED32" w14:textId="05592B7B" w:rsidR="00B144EF" w:rsidRPr="00DA6416" w:rsidRDefault="00B144EF"/>
    <w:p w14:paraId="6A9D6011" w14:textId="77777777" w:rsidR="003C74A0" w:rsidRDefault="003C74A0" w:rsidP="4CF3C80F">
      <w:pPr>
        <w:rPr>
          <w:rFonts w:ascii="Times New Roman" w:eastAsia="Times New Roman" w:hAnsi="Times New Roman" w:cs="Times New Roman"/>
        </w:rPr>
      </w:pPr>
    </w:p>
    <w:p w14:paraId="423C0AF5" w14:textId="77777777" w:rsidR="003C74A0" w:rsidRDefault="003C74A0" w:rsidP="4CF3C80F">
      <w:pPr>
        <w:rPr>
          <w:rFonts w:ascii="Times New Roman" w:eastAsia="Times New Roman" w:hAnsi="Times New Roman" w:cs="Times New Roman"/>
        </w:rPr>
      </w:pPr>
    </w:p>
    <w:p w14:paraId="6E957E9E" w14:textId="77777777" w:rsidR="00A83A95" w:rsidRDefault="00A83A95" w:rsidP="4CF3C80F">
      <w:pPr>
        <w:rPr>
          <w:rFonts w:ascii="Times New Roman" w:eastAsia="Times New Roman" w:hAnsi="Times New Roman" w:cs="Times New Roman"/>
        </w:rPr>
      </w:pPr>
    </w:p>
    <w:p w14:paraId="1BDE3474" w14:textId="77777777" w:rsidR="00A83A95" w:rsidRDefault="00A83A95" w:rsidP="4CF3C80F">
      <w:pPr>
        <w:rPr>
          <w:rFonts w:ascii="Times New Roman" w:eastAsia="Times New Roman" w:hAnsi="Times New Roman" w:cs="Times New Roman"/>
        </w:rPr>
      </w:pPr>
    </w:p>
    <w:p w14:paraId="004A95C2" w14:textId="77777777" w:rsidR="00A83A95" w:rsidRDefault="00A83A95" w:rsidP="4CF3C80F">
      <w:pPr>
        <w:rPr>
          <w:rFonts w:ascii="Times New Roman" w:eastAsia="Times New Roman" w:hAnsi="Times New Roman" w:cs="Times New Roman"/>
        </w:rPr>
      </w:pPr>
    </w:p>
    <w:p w14:paraId="5C78BB40" w14:textId="6B644226" w:rsidR="658573C8" w:rsidRPr="00DA6416" w:rsidRDefault="658573C8" w:rsidP="4CF3C80F">
      <w:pPr>
        <w:rPr>
          <w:rFonts w:ascii="Times New Roman" w:eastAsia="Times New Roman" w:hAnsi="Times New Roman" w:cs="Times New Roman"/>
        </w:rPr>
      </w:pPr>
      <w:r w:rsidRPr="76B767C3">
        <w:rPr>
          <w:rFonts w:ascii="Times New Roman" w:eastAsia="Times New Roman" w:hAnsi="Times New Roman" w:cs="Times New Roman"/>
        </w:rPr>
        <w:t>Change Password</w:t>
      </w:r>
    </w:p>
    <w:p w14:paraId="0A937C08" w14:textId="24D87B67" w:rsidR="1B5E570E" w:rsidRDefault="1B5E570E" w:rsidP="76B767C3">
      <w:r>
        <w:rPr>
          <w:noProof/>
        </w:rPr>
        <w:lastRenderedPageBreak/>
        <w:drawing>
          <wp:inline distT="0" distB="0" distL="0" distR="0" wp14:anchorId="7DF52AB5" wp14:editId="76E35BDB">
            <wp:extent cx="5927940" cy="3285067"/>
            <wp:effectExtent l="9525" t="9525" r="9525" b="9525"/>
            <wp:docPr id="2052311016" name="Picture 20523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27940" cy="3285067"/>
                    </a:xfrm>
                    <a:prstGeom prst="rect">
                      <a:avLst/>
                    </a:prstGeom>
                    <a:ln w="9525">
                      <a:solidFill>
                        <a:schemeClr val="tx1"/>
                      </a:solidFill>
                      <a:prstDash val="solid"/>
                    </a:ln>
                  </pic:spPr>
                </pic:pic>
              </a:graphicData>
            </a:graphic>
          </wp:inline>
        </w:drawing>
      </w:r>
    </w:p>
    <w:p w14:paraId="54732454" w14:textId="2E60AA76" w:rsidR="06B01101" w:rsidRPr="00DA6416" w:rsidRDefault="06B01101" w:rsidP="252A99C9"/>
    <w:p w14:paraId="22D3C5D0" w14:textId="66D102B0" w:rsidR="00B144EF" w:rsidRPr="00DA6416" w:rsidRDefault="00B144EF">
      <w:pPr>
        <w:rPr>
          <w:rFonts w:ascii="Times New Roman" w:eastAsia="Times New Roman" w:hAnsi="Times New Roman" w:cs="Times New Roman"/>
        </w:rPr>
      </w:pPr>
    </w:p>
    <w:p w14:paraId="394AA1D9" w14:textId="602FD5CC" w:rsidR="006F7C45" w:rsidRPr="003C74A0" w:rsidRDefault="118983D4">
      <w:pPr>
        <w:rPr>
          <w:rFonts w:ascii="Times New Roman" w:eastAsia="Times New Roman" w:hAnsi="Times New Roman" w:cs="Times New Roman"/>
        </w:rPr>
      </w:pPr>
      <w:r w:rsidRPr="76B767C3">
        <w:rPr>
          <w:rFonts w:ascii="Times New Roman" w:eastAsia="Times New Roman" w:hAnsi="Times New Roman" w:cs="Times New Roman"/>
        </w:rPr>
        <w:t>Change Username &amp; Profile Picture</w:t>
      </w:r>
    </w:p>
    <w:p w14:paraId="698F046D" w14:textId="57EC4C7B" w:rsidR="765C05E2" w:rsidRDefault="765C05E2" w:rsidP="76B767C3">
      <w:r>
        <w:rPr>
          <w:noProof/>
        </w:rPr>
        <w:drawing>
          <wp:inline distT="0" distB="0" distL="0" distR="0" wp14:anchorId="6FF94F04" wp14:editId="57EF4E80">
            <wp:extent cx="4572000" cy="4162425"/>
            <wp:effectExtent l="9525" t="9525" r="9525" b="9525"/>
            <wp:docPr id="1090865144" name="Picture 109086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162425"/>
                    </a:xfrm>
                    <a:prstGeom prst="rect">
                      <a:avLst/>
                    </a:prstGeom>
                    <a:ln w="9525">
                      <a:solidFill>
                        <a:schemeClr val="tx1"/>
                      </a:solidFill>
                      <a:prstDash val="solid"/>
                    </a:ln>
                  </pic:spPr>
                </pic:pic>
              </a:graphicData>
            </a:graphic>
          </wp:inline>
        </w:drawing>
      </w:r>
    </w:p>
    <w:p w14:paraId="112410A5" w14:textId="3BF5D038" w:rsidR="76B767C3" w:rsidRDefault="76B767C3" w:rsidP="76B767C3"/>
    <w:p w14:paraId="6D9A5A62" w14:textId="7AA4703A" w:rsidR="00BA79F9" w:rsidRPr="00DA6416" w:rsidRDefault="00BA79F9"/>
    <w:p w14:paraId="76C415C6" w14:textId="77777777" w:rsidR="003C74A0" w:rsidRDefault="003C74A0">
      <w:pPr>
        <w:rPr>
          <w:rFonts w:ascii="Times New Roman" w:eastAsia="Times New Roman" w:hAnsi="Times New Roman" w:cs="Times New Roman"/>
          <w:sz w:val="28"/>
          <w:szCs w:val="28"/>
        </w:rPr>
      </w:pPr>
    </w:p>
    <w:p w14:paraId="2C725768" w14:textId="5DB3F326" w:rsidR="00B144EF" w:rsidRPr="003C74A0" w:rsidRDefault="682808B0">
      <w:pPr>
        <w:rPr>
          <w:rFonts w:ascii="Times New Roman" w:eastAsia="Times New Roman" w:hAnsi="Times New Roman" w:cs="Times New Roman"/>
        </w:rPr>
      </w:pPr>
      <w:r w:rsidRPr="76B767C3">
        <w:rPr>
          <w:rFonts w:ascii="Times New Roman" w:eastAsia="Times New Roman" w:hAnsi="Times New Roman" w:cs="Times New Roman"/>
        </w:rPr>
        <w:t>Sign Out</w:t>
      </w:r>
    </w:p>
    <w:p w14:paraId="1BD0A6A6" w14:textId="3E9908D0" w:rsidR="047F803C" w:rsidRDefault="047F803C" w:rsidP="76B767C3">
      <w:r>
        <w:rPr>
          <w:noProof/>
        </w:rPr>
        <w:drawing>
          <wp:inline distT="0" distB="0" distL="0" distR="0" wp14:anchorId="5BE3311F" wp14:editId="6A9F5DB1">
            <wp:extent cx="4572000" cy="3343275"/>
            <wp:effectExtent l="9525" t="9525" r="9525" b="9525"/>
            <wp:docPr id="1075236630" name="Picture 107523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343275"/>
                    </a:xfrm>
                    <a:prstGeom prst="rect">
                      <a:avLst/>
                    </a:prstGeom>
                    <a:ln w="9525">
                      <a:solidFill>
                        <a:schemeClr val="tx1"/>
                      </a:solidFill>
                      <a:prstDash val="solid"/>
                    </a:ln>
                  </pic:spPr>
                </pic:pic>
              </a:graphicData>
            </a:graphic>
          </wp:inline>
        </w:drawing>
      </w:r>
    </w:p>
    <w:p w14:paraId="31B8DB06" w14:textId="38DC4811" w:rsidR="00744815" w:rsidRPr="00DA6416" w:rsidRDefault="00744815"/>
    <w:p w14:paraId="1FC50EAE" w14:textId="77777777" w:rsidR="00535FE9" w:rsidRPr="00DA6416" w:rsidRDefault="00535FE9">
      <w:pPr>
        <w:rPr>
          <w:rFonts w:ascii="Times New Roman" w:eastAsia="Times New Roman" w:hAnsi="Times New Roman" w:cs="Times New Roman"/>
          <w:sz w:val="28"/>
          <w:szCs w:val="28"/>
        </w:rPr>
      </w:pPr>
    </w:p>
    <w:p w14:paraId="2596B2BF" w14:textId="0235BBF3" w:rsidR="00744815" w:rsidRPr="00DA6416" w:rsidRDefault="00744815">
      <w:pPr>
        <w:rPr>
          <w:rFonts w:ascii="Times New Roman" w:eastAsia="Times New Roman" w:hAnsi="Times New Roman" w:cs="Times New Roman"/>
          <w:sz w:val="28"/>
          <w:szCs w:val="28"/>
        </w:rPr>
      </w:pPr>
    </w:p>
    <w:p w14:paraId="49FC9882" w14:textId="77777777" w:rsidR="003C74A0" w:rsidRPr="00DA6416" w:rsidRDefault="003C74A0">
      <w:pPr>
        <w:rPr>
          <w:rFonts w:ascii="Times New Roman" w:eastAsia="Times New Roman" w:hAnsi="Times New Roman" w:cs="Times New Roman"/>
          <w:sz w:val="28"/>
          <w:szCs w:val="28"/>
        </w:rPr>
      </w:pPr>
    </w:p>
    <w:p w14:paraId="2FDF4E8B" w14:textId="71EA5DAB" w:rsidR="00744815" w:rsidRPr="00DA6416" w:rsidRDefault="000E7704" w:rsidP="003C74A0">
      <w:pPr>
        <w:pStyle w:val="Heading2"/>
        <w:ind w:left="0" w:firstLine="0"/>
        <w:rPr>
          <w:rFonts w:ascii="Times New Roman" w:eastAsia="Times New Roman" w:hAnsi="Times New Roman" w:cs="Times New Roman"/>
        </w:rPr>
      </w:pPr>
      <w:bookmarkStart w:id="194" w:name="_Toc118640813"/>
      <w:bookmarkStart w:id="195" w:name="_Toc118838278"/>
      <w:bookmarkStart w:id="196" w:name="_Toc341947361"/>
      <w:bookmarkStart w:id="197" w:name="_Toc1164722385"/>
      <w:r w:rsidRPr="44193102">
        <w:rPr>
          <w:rFonts w:ascii="Times New Roman" w:eastAsia="Times New Roman" w:hAnsi="Times New Roman" w:cs="Times New Roman"/>
        </w:rPr>
        <w:t>System Architecture</w:t>
      </w:r>
      <w:bookmarkEnd w:id="194"/>
      <w:bookmarkEnd w:id="195"/>
      <w:bookmarkEnd w:id="196"/>
      <w:bookmarkEnd w:id="197"/>
    </w:p>
    <w:p w14:paraId="24D4FD98" w14:textId="6FF0F314" w:rsidR="00744815" w:rsidRPr="00DA6416" w:rsidRDefault="45A6B17A">
      <w:pPr>
        <w:rPr>
          <w:rFonts w:ascii="Times New Roman" w:eastAsia="Times New Roman" w:hAnsi="Times New Roman" w:cs="Times New Roman"/>
        </w:rPr>
      </w:pPr>
      <w:r>
        <w:rPr>
          <w:noProof/>
        </w:rPr>
        <w:drawing>
          <wp:inline distT="0" distB="0" distL="0" distR="0" wp14:anchorId="4AB3DFA4" wp14:editId="35B9A422">
            <wp:extent cx="5917288" cy="1762858"/>
            <wp:effectExtent l="19050" t="19050" r="26670" b="27940"/>
            <wp:docPr id="554413196" name="Picture 5544131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13196"/>
                    <pic:cNvPicPr/>
                  </pic:nvPicPr>
                  <pic:blipFill>
                    <a:blip r:embed="rId40">
                      <a:extLst>
                        <a:ext uri="{28A0092B-C50C-407E-A947-70E740481C1C}">
                          <a14:useLocalDpi xmlns:a14="http://schemas.microsoft.com/office/drawing/2010/main" val="0"/>
                        </a:ext>
                      </a:extLst>
                    </a:blip>
                    <a:stretch>
                      <a:fillRect/>
                    </a:stretch>
                  </pic:blipFill>
                  <pic:spPr>
                    <a:xfrm>
                      <a:off x="0" y="0"/>
                      <a:ext cx="5917288" cy="1762858"/>
                    </a:xfrm>
                    <a:prstGeom prst="rect">
                      <a:avLst/>
                    </a:prstGeom>
                    <a:ln w="3175">
                      <a:solidFill>
                        <a:schemeClr val="tx1"/>
                      </a:solidFill>
                    </a:ln>
                  </pic:spPr>
                </pic:pic>
              </a:graphicData>
            </a:graphic>
          </wp:inline>
        </w:drawing>
      </w:r>
    </w:p>
    <w:p w14:paraId="2BB87DC5" w14:textId="77777777" w:rsidR="003C74A0" w:rsidRDefault="003C74A0" w:rsidP="003C74A0">
      <w:pPr>
        <w:rPr>
          <w:rFonts w:ascii="Times New Roman" w:eastAsia="Times New Roman" w:hAnsi="Times New Roman" w:cs="Times New Roman"/>
        </w:rPr>
      </w:pPr>
    </w:p>
    <w:p w14:paraId="3EF71063" w14:textId="77777777" w:rsidR="003C74A0" w:rsidRDefault="003C74A0" w:rsidP="003C74A0">
      <w:pPr>
        <w:rPr>
          <w:rFonts w:ascii="Times New Roman" w:eastAsia="Times New Roman" w:hAnsi="Times New Roman" w:cs="Times New Roman"/>
        </w:rPr>
      </w:pPr>
    </w:p>
    <w:p w14:paraId="148D589B" w14:textId="77777777" w:rsidR="003C74A0" w:rsidRDefault="003C74A0" w:rsidP="003C74A0">
      <w:pPr>
        <w:rPr>
          <w:rFonts w:ascii="Times New Roman" w:eastAsia="Times New Roman" w:hAnsi="Times New Roman" w:cs="Times New Roman"/>
        </w:rPr>
      </w:pPr>
    </w:p>
    <w:p w14:paraId="2BE63D90" w14:textId="77777777" w:rsidR="004F1F20" w:rsidRDefault="004F1F20" w:rsidP="003C74A0">
      <w:pPr>
        <w:rPr>
          <w:rFonts w:ascii="Times New Roman" w:eastAsia="Times New Roman" w:hAnsi="Times New Roman" w:cs="Times New Roman"/>
        </w:rPr>
      </w:pPr>
    </w:p>
    <w:p w14:paraId="60B8EE20" w14:textId="77777777" w:rsidR="003C74A0" w:rsidRDefault="003C74A0" w:rsidP="003C74A0">
      <w:pPr>
        <w:rPr>
          <w:rFonts w:ascii="Times New Roman" w:eastAsia="Times New Roman" w:hAnsi="Times New Roman" w:cs="Times New Roman"/>
        </w:rPr>
      </w:pPr>
    </w:p>
    <w:p w14:paraId="072DC36E" w14:textId="77777777" w:rsidR="003C74A0" w:rsidRDefault="003C74A0" w:rsidP="003C74A0">
      <w:pPr>
        <w:rPr>
          <w:rFonts w:ascii="Times New Roman" w:eastAsia="Times New Roman" w:hAnsi="Times New Roman" w:cs="Times New Roman"/>
        </w:rPr>
      </w:pPr>
    </w:p>
    <w:p w14:paraId="32602AD1" w14:textId="77777777" w:rsidR="003C74A0" w:rsidRDefault="003C74A0" w:rsidP="003C74A0">
      <w:pPr>
        <w:rPr>
          <w:rFonts w:ascii="Times New Roman" w:eastAsia="Times New Roman" w:hAnsi="Times New Roman" w:cs="Times New Roman"/>
        </w:rPr>
      </w:pPr>
    </w:p>
    <w:p w14:paraId="1C8DAF1B" w14:textId="77777777" w:rsidR="0075720E" w:rsidRDefault="0075720E" w:rsidP="003C74A0">
      <w:pPr>
        <w:rPr>
          <w:rFonts w:ascii="Times New Roman" w:eastAsia="Times New Roman" w:hAnsi="Times New Roman" w:cs="Times New Roman"/>
        </w:rPr>
      </w:pPr>
    </w:p>
    <w:p w14:paraId="05D58B38" w14:textId="77777777" w:rsidR="0075720E" w:rsidRDefault="0075720E" w:rsidP="003C74A0">
      <w:pPr>
        <w:rPr>
          <w:rFonts w:ascii="Times New Roman" w:eastAsia="Times New Roman" w:hAnsi="Times New Roman" w:cs="Times New Roman"/>
        </w:rPr>
      </w:pPr>
    </w:p>
    <w:p w14:paraId="0235D9BB" w14:textId="77777777" w:rsidR="0075720E" w:rsidRDefault="0075720E" w:rsidP="003C74A0">
      <w:pPr>
        <w:rPr>
          <w:rFonts w:ascii="Times New Roman" w:eastAsia="Times New Roman" w:hAnsi="Times New Roman" w:cs="Times New Roman"/>
        </w:rPr>
      </w:pPr>
    </w:p>
    <w:p w14:paraId="3BF086A6" w14:textId="6FF0F314" w:rsidR="001661F9" w:rsidRPr="00DA6416" w:rsidRDefault="000E7704" w:rsidP="00F83726">
      <w:pPr>
        <w:pStyle w:val="Heading2"/>
        <w:ind w:left="0" w:firstLine="0"/>
        <w:rPr>
          <w:rFonts w:ascii="Times New Roman" w:eastAsia="Times New Roman" w:hAnsi="Times New Roman" w:cs="Times New Roman"/>
        </w:rPr>
      </w:pPr>
      <w:bookmarkStart w:id="198" w:name="_Toc118640814"/>
      <w:bookmarkStart w:id="199" w:name="_Toc118838279"/>
      <w:bookmarkStart w:id="200" w:name="_Toc1940189618"/>
      <w:bookmarkStart w:id="201" w:name="_Toc1260320222"/>
      <w:r w:rsidRPr="44193102">
        <w:rPr>
          <w:rFonts w:ascii="Times New Roman" w:eastAsia="Times New Roman" w:hAnsi="Times New Roman" w:cs="Times New Roman"/>
        </w:rPr>
        <w:t>Class Diagram/Conceptual Model</w:t>
      </w:r>
      <w:bookmarkEnd w:id="198"/>
      <w:bookmarkEnd w:id="199"/>
      <w:r w:rsidRPr="44193102">
        <w:rPr>
          <w:rFonts w:ascii="Times New Roman" w:eastAsia="Times New Roman" w:hAnsi="Times New Roman" w:cs="Times New Roman"/>
        </w:rPr>
        <w:t xml:space="preserve"> </w:t>
      </w:r>
      <w:bookmarkStart w:id="202" w:name="_xf14jdcp4jde" w:colFirst="0" w:colLast="0"/>
      <w:bookmarkStart w:id="203" w:name="_ats6os18u5ru" w:colFirst="0" w:colLast="0"/>
      <w:bookmarkStart w:id="204" w:name="_w4flqcl3c110" w:colFirst="0" w:colLast="0"/>
      <w:bookmarkEnd w:id="200"/>
      <w:bookmarkEnd w:id="201"/>
      <w:bookmarkEnd w:id="202"/>
      <w:bookmarkEnd w:id="203"/>
      <w:bookmarkEnd w:id="204"/>
    </w:p>
    <w:p w14:paraId="48402E2C" w14:textId="1ECAD56D" w:rsidR="29784567" w:rsidRDefault="29784567" w:rsidP="5AFC399E">
      <w:r>
        <w:rPr>
          <w:noProof/>
        </w:rPr>
        <w:drawing>
          <wp:inline distT="0" distB="0" distL="0" distR="0" wp14:anchorId="1388B614" wp14:editId="44436E8C">
            <wp:extent cx="6659217" cy="5105400"/>
            <wp:effectExtent l="0" t="0" r="0" b="0"/>
            <wp:docPr id="1967879568" name="Picture 19678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59217" cy="5105400"/>
                    </a:xfrm>
                    <a:prstGeom prst="rect">
                      <a:avLst/>
                    </a:prstGeom>
                  </pic:spPr>
                </pic:pic>
              </a:graphicData>
            </a:graphic>
          </wp:inline>
        </w:drawing>
      </w:r>
    </w:p>
    <w:p w14:paraId="7706934C" w14:textId="5A3C65B9" w:rsidR="5AFC399E" w:rsidRDefault="5AFC399E" w:rsidP="5AFC399E"/>
    <w:p w14:paraId="29B9DB93" w14:textId="0AB68A31" w:rsidR="5AFC399E" w:rsidRDefault="5AFC399E" w:rsidP="5AFC399E"/>
    <w:p w14:paraId="5C3DEFFC" w14:textId="7DC719FF" w:rsidR="5AFC399E" w:rsidRDefault="5AFC399E" w:rsidP="5AFC399E"/>
    <w:p w14:paraId="2FDEE1A6" w14:textId="09DAA78A" w:rsidR="5AFC399E" w:rsidRDefault="5AFC399E" w:rsidP="5AFC399E"/>
    <w:p w14:paraId="05B5AB5F" w14:textId="51F69366" w:rsidR="00744815" w:rsidRPr="00DA6416" w:rsidRDefault="00744815"/>
    <w:p w14:paraId="53D4675A" w14:textId="4422583B" w:rsidR="0075720E" w:rsidRPr="00DA6416" w:rsidRDefault="0075720E">
      <w:pPr>
        <w:rPr>
          <w:rFonts w:ascii="Times New Roman" w:eastAsia="Times New Roman" w:hAnsi="Times New Roman" w:cs="Times New Roman"/>
        </w:rPr>
      </w:pPr>
    </w:p>
    <w:p w14:paraId="10C15944" w14:textId="77777777" w:rsidR="003C74A0" w:rsidRDefault="003C74A0">
      <w:pPr>
        <w:rPr>
          <w:rFonts w:ascii="Times New Roman" w:eastAsia="Times New Roman" w:hAnsi="Times New Roman" w:cs="Times New Roman"/>
        </w:rPr>
      </w:pPr>
    </w:p>
    <w:p w14:paraId="669F8DA0" w14:textId="77777777" w:rsidR="003C74A0" w:rsidRDefault="003C74A0">
      <w:pPr>
        <w:rPr>
          <w:rFonts w:ascii="Times New Roman" w:eastAsia="Times New Roman" w:hAnsi="Times New Roman" w:cs="Times New Roman"/>
        </w:rPr>
      </w:pPr>
    </w:p>
    <w:p w14:paraId="3623266D" w14:textId="77777777" w:rsidR="003C74A0" w:rsidRDefault="003C74A0">
      <w:pPr>
        <w:rPr>
          <w:rFonts w:ascii="Times New Roman" w:eastAsia="Times New Roman" w:hAnsi="Times New Roman" w:cs="Times New Roman"/>
        </w:rPr>
      </w:pPr>
    </w:p>
    <w:p w14:paraId="4628D9F5" w14:textId="77777777" w:rsidR="003C74A0" w:rsidRDefault="003C74A0">
      <w:pPr>
        <w:rPr>
          <w:rFonts w:ascii="Times New Roman" w:eastAsia="Times New Roman" w:hAnsi="Times New Roman" w:cs="Times New Roman"/>
        </w:rPr>
      </w:pPr>
    </w:p>
    <w:p w14:paraId="77062421" w14:textId="131167DB" w:rsidR="73E360FD" w:rsidRDefault="73E360FD">
      <w:r>
        <w:br w:type="page"/>
      </w:r>
    </w:p>
    <w:p w14:paraId="6E4D1F61" w14:textId="77777777" w:rsidR="00744815" w:rsidRPr="00DA6416" w:rsidRDefault="000E7704">
      <w:pPr>
        <w:pStyle w:val="Heading1"/>
        <w:ind w:left="-90" w:firstLine="0"/>
        <w:rPr>
          <w:rFonts w:ascii="Times New Roman" w:eastAsia="Times New Roman" w:hAnsi="Times New Roman" w:cs="Times New Roman"/>
        </w:rPr>
      </w:pPr>
      <w:bookmarkStart w:id="205" w:name="_Toc118640815"/>
      <w:bookmarkStart w:id="206" w:name="_Toc118838280"/>
      <w:bookmarkStart w:id="207" w:name="_Toc803250268"/>
      <w:bookmarkStart w:id="208" w:name="_Toc1734363780"/>
      <w:r w:rsidRPr="44193102">
        <w:rPr>
          <w:rFonts w:ascii="Times New Roman" w:eastAsia="Times New Roman" w:hAnsi="Times New Roman" w:cs="Times New Roman"/>
        </w:rPr>
        <w:lastRenderedPageBreak/>
        <w:t>Appendix C: Test Cases</w:t>
      </w:r>
      <w:bookmarkEnd w:id="205"/>
      <w:bookmarkEnd w:id="206"/>
      <w:bookmarkEnd w:id="207"/>
      <w:bookmarkEnd w:id="208"/>
    </w:p>
    <w:p w14:paraId="1FB9B763" w14:textId="6FF0F314" w:rsidR="00744815" w:rsidRPr="00DA6416" w:rsidRDefault="65AD99BB" w:rsidP="3A2C435E">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The two main types of testing used on our application is Black Box Testing and White Box Testing. Both testing methods were conducted on the features and functionalities of the application to ensure that the application does not contain any error or fault that may cause the system to produce an incorrect or unexpected result</w:t>
      </w:r>
      <w:r>
        <w:t xml:space="preserve">. </w:t>
      </w:r>
    </w:p>
    <w:p w14:paraId="32BD2137" w14:textId="77777777" w:rsidR="00744815" w:rsidRPr="00DA6416" w:rsidRDefault="000E7704">
      <w:pPr>
        <w:pStyle w:val="Heading2"/>
        <w:spacing w:before="240" w:line="276" w:lineRule="auto"/>
        <w:ind w:left="0" w:firstLine="0"/>
        <w:rPr>
          <w:rFonts w:ascii="Times New Roman" w:eastAsia="Times New Roman" w:hAnsi="Times New Roman" w:cs="Times New Roman"/>
        </w:rPr>
      </w:pPr>
      <w:bookmarkStart w:id="209" w:name="_Toc118640816"/>
      <w:bookmarkStart w:id="210" w:name="_Toc118838281"/>
      <w:bookmarkStart w:id="211" w:name="_Toc773437327"/>
      <w:bookmarkStart w:id="212" w:name="_Toc476907566"/>
      <w:r w:rsidRPr="44193102">
        <w:rPr>
          <w:rFonts w:ascii="Times New Roman" w:eastAsia="Times New Roman" w:hAnsi="Times New Roman" w:cs="Times New Roman"/>
        </w:rPr>
        <w:t>Black Box Testing</w:t>
      </w:r>
      <w:bookmarkEnd w:id="209"/>
      <w:bookmarkEnd w:id="210"/>
      <w:bookmarkEnd w:id="211"/>
      <w:bookmarkEnd w:id="212"/>
    </w:p>
    <w:p w14:paraId="1CB00310" w14:textId="77777777" w:rsidR="00744815" w:rsidRPr="00DA6416" w:rsidRDefault="65AD99BB">
      <w:pPr>
        <w:rPr>
          <w:rFonts w:ascii="Times New Roman" w:eastAsia="Times New Roman" w:hAnsi="Times New Roman" w:cs="Times New Roman"/>
        </w:rPr>
      </w:pPr>
      <w:r w:rsidRPr="44193102">
        <w:rPr>
          <w:rFonts w:ascii="Times New Roman" w:eastAsia="Times New Roman" w:hAnsi="Times New Roman" w:cs="Times New Roman"/>
        </w:rPr>
        <w:t xml:space="preserve">Equivalence class testing was done for discrete values. We also did boundary value testing which is only applicable to a range of values. </w:t>
      </w:r>
    </w:p>
    <w:p w14:paraId="550F6CBC" w14:textId="67F7B0D6" w:rsidR="00744815" w:rsidRPr="00DA6416" w:rsidRDefault="12CEABA5"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Login</w:t>
      </w:r>
    </w:p>
    <w:p w14:paraId="676FCBE1" w14:textId="6A67D130" w:rsidR="00744815" w:rsidRPr="00DA6416" w:rsidRDefault="12CEABA5" w:rsidP="3A2C435E">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A. Generic cases</w:t>
      </w:r>
    </w:p>
    <w:tbl>
      <w:tblPr>
        <w:tblStyle w:val="TableGrid"/>
        <w:tblW w:w="0" w:type="auto"/>
        <w:tblLayout w:type="fixed"/>
        <w:tblLook w:val="06A0" w:firstRow="1" w:lastRow="0" w:firstColumn="1" w:lastColumn="0" w:noHBand="1" w:noVBand="1"/>
      </w:tblPr>
      <w:tblGrid>
        <w:gridCol w:w="1170"/>
        <w:gridCol w:w="2715"/>
        <w:gridCol w:w="2805"/>
        <w:gridCol w:w="2670"/>
      </w:tblGrid>
      <w:tr w:rsidR="3A2C435E" w14:paraId="140D1DF1" w14:textId="77777777" w:rsidTr="044BC87E">
        <w:tc>
          <w:tcPr>
            <w:tcW w:w="1170" w:type="dxa"/>
          </w:tcPr>
          <w:p w14:paraId="45614A79" w14:textId="6F383E28" w:rsidR="12CEABA5" w:rsidRPr="00DA6416" w:rsidRDefault="12CEABA5" w:rsidP="3A2C435E">
            <w:pPr>
              <w:rPr>
                <w:rFonts w:ascii="Times New Roman" w:eastAsia="Times New Roman" w:hAnsi="Times New Roman" w:cs="Times New Roman"/>
                <w:b/>
              </w:rPr>
            </w:pPr>
            <w:r w:rsidRPr="44193102">
              <w:rPr>
                <w:rFonts w:ascii="Times New Roman" w:eastAsia="Times New Roman" w:hAnsi="Times New Roman" w:cs="Times New Roman"/>
                <w:b/>
              </w:rPr>
              <w:t>Test Id</w:t>
            </w:r>
          </w:p>
        </w:tc>
        <w:tc>
          <w:tcPr>
            <w:tcW w:w="2715" w:type="dxa"/>
          </w:tcPr>
          <w:p w14:paraId="08A50FB0" w14:textId="7E8E3F31" w:rsidR="12CEABA5" w:rsidRPr="00DA6416" w:rsidRDefault="12CEABA5" w:rsidP="3A2C435E">
            <w:pPr>
              <w:rPr>
                <w:rFonts w:ascii="Times New Roman" w:eastAsia="Times New Roman" w:hAnsi="Times New Roman" w:cs="Times New Roman"/>
                <w:b/>
              </w:rPr>
            </w:pPr>
            <w:r w:rsidRPr="44193102">
              <w:rPr>
                <w:rFonts w:ascii="Times New Roman" w:eastAsia="Times New Roman" w:hAnsi="Times New Roman" w:cs="Times New Roman"/>
                <w:b/>
              </w:rPr>
              <w:t>Scenario</w:t>
            </w:r>
          </w:p>
        </w:tc>
        <w:tc>
          <w:tcPr>
            <w:tcW w:w="2805" w:type="dxa"/>
          </w:tcPr>
          <w:p w14:paraId="72B9C635" w14:textId="38FE59F4" w:rsidR="12CEABA5" w:rsidRPr="00DA6416" w:rsidRDefault="12CEABA5" w:rsidP="3A2C435E">
            <w:pPr>
              <w:rPr>
                <w:rFonts w:ascii="Times New Roman" w:eastAsia="Times New Roman" w:hAnsi="Times New Roman" w:cs="Times New Roman"/>
                <w:b/>
              </w:rPr>
            </w:pPr>
            <w:r w:rsidRPr="44193102">
              <w:rPr>
                <w:rFonts w:ascii="Times New Roman" w:eastAsia="Times New Roman" w:hAnsi="Times New Roman" w:cs="Times New Roman"/>
                <w:b/>
              </w:rPr>
              <w:t>Expected Result</w:t>
            </w:r>
          </w:p>
        </w:tc>
        <w:tc>
          <w:tcPr>
            <w:tcW w:w="2670" w:type="dxa"/>
          </w:tcPr>
          <w:p w14:paraId="45B3EDDC" w14:textId="636AF196" w:rsidR="12CEABA5" w:rsidRPr="00DA6416" w:rsidRDefault="12CEABA5" w:rsidP="3A2C435E">
            <w:pPr>
              <w:rPr>
                <w:rFonts w:ascii="Times New Roman" w:eastAsia="Times New Roman" w:hAnsi="Times New Roman" w:cs="Times New Roman"/>
                <w:b/>
              </w:rPr>
            </w:pPr>
            <w:r w:rsidRPr="44193102">
              <w:rPr>
                <w:rFonts w:ascii="Times New Roman" w:eastAsia="Times New Roman" w:hAnsi="Times New Roman" w:cs="Times New Roman"/>
                <w:b/>
              </w:rPr>
              <w:t>Actual Result</w:t>
            </w:r>
          </w:p>
        </w:tc>
      </w:tr>
      <w:tr w:rsidR="3A2C435E" w14:paraId="6250861E" w14:textId="77777777" w:rsidTr="044BC87E">
        <w:tc>
          <w:tcPr>
            <w:tcW w:w="1170" w:type="dxa"/>
          </w:tcPr>
          <w:p w14:paraId="799531AB" w14:textId="29623217" w:rsidR="12CEABA5" w:rsidRPr="00DA6416" w:rsidRDefault="12CEABA5" w:rsidP="3A2C435E">
            <w:pPr>
              <w:rPr>
                <w:rFonts w:ascii="Times New Roman" w:eastAsia="Times New Roman" w:hAnsi="Times New Roman" w:cs="Times New Roman"/>
              </w:rPr>
            </w:pPr>
            <w:r w:rsidRPr="44193102">
              <w:rPr>
                <w:rFonts w:ascii="Times New Roman" w:eastAsia="Times New Roman" w:hAnsi="Times New Roman" w:cs="Times New Roman"/>
              </w:rPr>
              <w:t>1</w:t>
            </w:r>
          </w:p>
        </w:tc>
        <w:tc>
          <w:tcPr>
            <w:tcW w:w="2715" w:type="dxa"/>
          </w:tcPr>
          <w:p w14:paraId="27390E64" w14:textId="3FE94EDA" w:rsidR="12CEABA5" w:rsidRPr="00DA6416" w:rsidRDefault="12CEABA5" w:rsidP="3A2C435E">
            <w:pPr>
              <w:rPr>
                <w:rFonts w:ascii="Times New Roman" w:eastAsia="Times New Roman" w:hAnsi="Times New Roman" w:cs="Times New Roman"/>
              </w:rPr>
            </w:pPr>
            <w:r w:rsidRPr="44193102">
              <w:rPr>
                <w:rFonts w:ascii="Times New Roman" w:eastAsia="Times New Roman" w:hAnsi="Times New Roman" w:cs="Times New Roman"/>
              </w:rPr>
              <w:t>Login with valid account username and password</w:t>
            </w:r>
          </w:p>
        </w:tc>
        <w:tc>
          <w:tcPr>
            <w:tcW w:w="2805" w:type="dxa"/>
          </w:tcPr>
          <w:p w14:paraId="470F027F" w14:textId="1F22A67D" w:rsidR="4628C484" w:rsidRPr="00DA6416" w:rsidRDefault="4628C484" w:rsidP="3A2C435E">
            <w:pPr>
              <w:rPr>
                <w:rFonts w:ascii="Times New Roman" w:eastAsia="Times New Roman" w:hAnsi="Times New Roman" w:cs="Times New Roman"/>
              </w:rPr>
            </w:pPr>
            <w:r w:rsidRPr="44193102">
              <w:rPr>
                <w:rFonts w:ascii="Times New Roman" w:eastAsia="Times New Roman" w:hAnsi="Times New Roman" w:cs="Times New Roman"/>
              </w:rPr>
              <w:t>The system displays the main page for the user</w:t>
            </w:r>
          </w:p>
        </w:tc>
        <w:tc>
          <w:tcPr>
            <w:tcW w:w="2670" w:type="dxa"/>
          </w:tcPr>
          <w:p w14:paraId="298AF085" w14:textId="1F22A67D"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displays the main page for the user</w:t>
            </w:r>
          </w:p>
        </w:tc>
      </w:tr>
      <w:tr w:rsidR="3A2C435E" w14:paraId="2CBA7BD5" w14:textId="77777777" w:rsidTr="044BC87E">
        <w:tc>
          <w:tcPr>
            <w:tcW w:w="1170" w:type="dxa"/>
          </w:tcPr>
          <w:p w14:paraId="2972EE82" w14:textId="3BEC3231" w:rsidR="12CEABA5" w:rsidRPr="00DA6416" w:rsidRDefault="12CEABA5" w:rsidP="3A2C435E">
            <w:pPr>
              <w:rPr>
                <w:rFonts w:ascii="Times New Roman" w:eastAsia="Times New Roman" w:hAnsi="Times New Roman" w:cs="Times New Roman"/>
              </w:rPr>
            </w:pPr>
            <w:r w:rsidRPr="44193102">
              <w:rPr>
                <w:rFonts w:ascii="Times New Roman" w:eastAsia="Times New Roman" w:hAnsi="Times New Roman" w:cs="Times New Roman"/>
              </w:rPr>
              <w:t>2</w:t>
            </w:r>
          </w:p>
        </w:tc>
        <w:tc>
          <w:tcPr>
            <w:tcW w:w="2715" w:type="dxa"/>
          </w:tcPr>
          <w:p w14:paraId="229A1E8F" w14:textId="67352B86" w:rsidR="12CEABA5" w:rsidRPr="00DA6416" w:rsidRDefault="12CEABA5" w:rsidP="3A2C435E">
            <w:pPr>
              <w:rPr>
                <w:rFonts w:ascii="Times New Roman" w:eastAsia="Times New Roman" w:hAnsi="Times New Roman" w:cs="Times New Roman"/>
              </w:rPr>
            </w:pPr>
            <w:r w:rsidRPr="72746423">
              <w:rPr>
                <w:rFonts w:ascii="Times New Roman" w:eastAsia="Times New Roman" w:hAnsi="Times New Roman" w:cs="Times New Roman"/>
              </w:rPr>
              <w:t xml:space="preserve">Login without filling up </w:t>
            </w:r>
            <w:r w:rsidR="1EF1B214" w:rsidRPr="72746423">
              <w:rPr>
                <w:rFonts w:ascii="Times New Roman" w:eastAsia="Times New Roman" w:hAnsi="Times New Roman" w:cs="Times New Roman"/>
              </w:rPr>
              <w:t xml:space="preserve">all </w:t>
            </w:r>
            <w:r w:rsidRPr="72746423">
              <w:rPr>
                <w:rFonts w:ascii="Times New Roman" w:eastAsia="Times New Roman" w:hAnsi="Times New Roman" w:cs="Times New Roman"/>
              </w:rPr>
              <w:t>the required fields</w:t>
            </w:r>
          </w:p>
        </w:tc>
        <w:tc>
          <w:tcPr>
            <w:tcW w:w="2805" w:type="dxa"/>
          </w:tcPr>
          <w:p w14:paraId="3A50DFCC" w14:textId="7B7F4516" w:rsidR="399EE826" w:rsidRPr="00DA6416" w:rsidRDefault="399EE826" w:rsidP="3A2C435E">
            <w:pPr>
              <w:rPr>
                <w:rFonts w:ascii="Times New Roman" w:eastAsia="Times New Roman" w:hAnsi="Times New Roman" w:cs="Times New Roman"/>
              </w:rPr>
            </w:pPr>
            <w:r w:rsidRPr="44193102">
              <w:rPr>
                <w:rFonts w:ascii="Times New Roman" w:eastAsia="Times New Roman" w:hAnsi="Times New Roman" w:cs="Times New Roman"/>
              </w:rPr>
              <w:t>The system prompts the user to fill up the required fields</w:t>
            </w:r>
          </w:p>
        </w:tc>
        <w:tc>
          <w:tcPr>
            <w:tcW w:w="2670" w:type="dxa"/>
          </w:tcPr>
          <w:p w14:paraId="5724D2A3" w14:textId="7B7F4516"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prompts the user to fill up the required fields</w:t>
            </w:r>
          </w:p>
        </w:tc>
      </w:tr>
      <w:tr w:rsidR="3A2C435E" w14:paraId="5C2E2B07" w14:textId="77777777" w:rsidTr="044BC87E">
        <w:tc>
          <w:tcPr>
            <w:tcW w:w="1170" w:type="dxa"/>
          </w:tcPr>
          <w:p w14:paraId="29C633C6" w14:textId="3B6D7A0A" w:rsidR="258C47A3" w:rsidRPr="00DA6416" w:rsidRDefault="258C47A3" w:rsidP="3A2C435E">
            <w:pPr>
              <w:rPr>
                <w:rFonts w:ascii="Times New Roman" w:eastAsia="Times New Roman" w:hAnsi="Times New Roman" w:cs="Times New Roman"/>
              </w:rPr>
            </w:pPr>
            <w:r w:rsidRPr="44193102">
              <w:rPr>
                <w:rFonts w:ascii="Times New Roman" w:eastAsia="Times New Roman" w:hAnsi="Times New Roman" w:cs="Times New Roman"/>
              </w:rPr>
              <w:t>3</w:t>
            </w:r>
          </w:p>
        </w:tc>
        <w:tc>
          <w:tcPr>
            <w:tcW w:w="2715" w:type="dxa"/>
          </w:tcPr>
          <w:p w14:paraId="36AB5B4F" w14:textId="053BD2EF" w:rsidR="258C47A3" w:rsidRPr="00DA6416" w:rsidRDefault="258C47A3" w:rsidP="3A2C435E">
            <w:pPr>
              <w:rPr>
                <w:rFonts w:ascii="Times New Roman" w:eastAsia="Times New Roman" w:hAnsi="Times New Roman" w:cs="Times New Roman"/>
              </w:rPr>
            </w:pPr>
            <w:r w:rsidRPr="44193102">
              <w:rPr>
                <w:rFonts w:ascii="Times New Roman" w:eastAsia="Times New Roman" w:hAnsi="Times New Roman" w:cs="Times New Roman"/>
              </w:rPr>
              <w:t>Login without filling any fields</w:t>
            </w:r>
          </w:p>
        </w:tc>
        <w:tc>
          <w:tcPr>
            <w:tcW w:w="2805" w:type="dxa"/>
          </w:tcPr>
          <w:p w14:paraId="330D1363" w14:textId="77160C7E" w:rsidR="258C47A3" w:rsidRPr="00DA6416" w:rsidRDefault="258C47A3" w:rsidP="3A2C435E">
            <w:pPr>
              <w:rPr>
                <w:rFonts w:ascii="Times New Roman" w:eastAsia="Times New Roman" w:hAnsi="Times New Roman" w:cs="Times New Roman"/>
              </w:rPr>
            </w:pPr>
            <w:r w:rsidRPr="44193102">
              <w:rPr>
                <w:rFonts w:ascii="Times New Roman" w:eastAsia="Times New Roman" w:hAnsi="Times New Roman" w:cs="Times New Roman"/>
              </w:rPr>
              <w:t>The system prompts the user to fill up the required fields</w:t>
            </w:r>
          </w:p>
        </w:tc>
        <w:tc>
          <w:tcPr>
            <w:tcW w:w="2670" w:type="dxa"/>
          </w:tcPr>
          <w:p w14:paraId="5B286DF6" w14:textId="77160C7E"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prompts the user to fill up the required fields</w:t>
            </w:r>
          </w:p>
        </w:tc>
      </w:tr>
      <w:tr w:rsidR="3A2C435E" w14:paraId="4E73A6AC" w14:textId="77777777" w:rsidTr="044BC87E">
        <w:tc>
          <w:tcPr>
            <w:tcW w:w="1170" w:type="dxa"/>
          </w:tcPr>
          <w:p w14:paraId="7DBEDACC" w14:textId="7F2A0C94" w:rsidR="258C47A3" w:rsidRPr="00DA6416" w:rsidRDefault="258C47A3" w:rsidP="3A2C435E">
            <w:pPr>
              <w:rPr>
                <w:rFonts w:ascii="Times New Roman" w:eastAsia="Times New Roman" w:hAnsi="Times New Roman" w:cs="Times New Roman"/>
              </w:rPr>
            </w:pPr>
            <w:r w:rsidRPr="44193102">
              <w:rPr>
                <w:rFonts w:ascii="Times New Roman" w:eastAsia="Times New Roman" w:hAnsi="Times New Roman" w:cs="Times New Roman"/>
              </w:rPr>
              <w:t>4</w:t>
            </w:r>
          </w:p>
        </w:tc>
        <w:tc>
          <w:tcPr>
            <w:tcW w:w="2715" w:type="dxa"/>
          </w:tcPr>
          <w:p w14:paraId="328AF582" w14:textId="079E862F" w:rsidR="12CEABA5" w:rsidRPr="00DA6416" w:rsidRDefault="12CEABA5" w:rsidP="3A2C435E">
            <w:pPr>
              <w:rPr>
                <w:rFonts w:ascii="Times New Roman" w:eastAsia="Times New Roman" w:hAnsi="Times New Roman" w:cs="Times New Roman"/>
              </w:rPr>
            </w:pPr>
            <w:r w:rsidRPr="44193102">
              <w:rPr>
                <w:rFonts w:ascii="Times New Roman" w:eastAsia="Times New Roman" w:hAnsi="Times New Roman" w:cs="Times New Roman"/>
              </w:rPr>
              <w:t>Login without valid credentials</w:t>
            </w:r>
          </w:p>
        </w:tc>
        <w:tc>
          <w:tcPr>
            <w:tcW w:w="2805" w:type="dxa"/>
          </w:tcPr>
          <w:p w14:paraId="7D66F9FC" w14:textId="0B16912C" w:rsidR="5B2BAF89" w:rsidRPr="00DA6416" w:rsidRDefault="5B2BAF89" w:rsidP="3A2C435E">
            <w:pPr>
              <w:rPr>
                <w:rFonts w:ascii="Times New Roman" w:eastAsia="Times New Roman" w:hAnsi="Times New Roman" w:cs="Times New Roman"/>
              </w:rPr>
            </w:pPr>
            <w:r w:rsidRPr="44193102">
              <w:rPr>
                <w:rFonts w:ascii="Times New Roman" w:eastAsia="Times New Roman" w:hAnsi="Times New Roman" w:cs="Times New Roman"/>
              </w:rPr>
              <w:t>The system prompts the user to enter the credentials again</w:t>
            </w:r>
          </w:p>
        </w:tc>
        <w:tc>
          <w:tcPr>
            <w:tcW w:w="2670" w:type="dxa"/>
          </w:tcPr>
          <w:p w14:paraId="221C2293" w14:textId="0B16912C"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prompts the user to enter the credentials again</w:t>
            </w:r>
          </w:p>
        </w:tc>
      </w:tr>
    </w:tbl>
    <w:p w14:paraId="21CA9971" w14:textId="36A61AF1" w:rsidR="00744815" w:rsidRPr="00DA6416" w:rsidRDefault="00744815">
      <w:pPr>
        <w:spacing w:before="240" w:line="276" w:lineRule="auto"/>
        <w:rPr>
          <w:rFonts w:ascii="Times New Roman" w:eastAsia="Times New Roman" w:hAnsi="Times New Roman" w:cs="Times New Roman"/>
        </w:rPr>
      </w:pPr>
    </w:p>
    <w:p w14:paraId="60795981" w14:textId="075934BA" w:rsidR="00744815" w:rsidRPr="00DA6416" w:rsidRDefault="5C6EFA17" w:rsidP="3A2C435E">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B. Specific Cases</w:t>
      </w:r>
    </w:p>
    <w:p w14:paraId="27724C9D" w14:textId="4095E7AF" w:rsidR="00744815" w:rsidRPr="00DA6416" w:rsidRDefault="65AD99BB" w:rsidP="3A2C435E">
      <w:pPr>
        <w:spacing w:before="240" w:line="276" w:lineRule="auto"/>
        <w:rPr>
          <w:rFonts w:ascii="Times New Roman" w:eastAsia="Times New Roman" w:hAnsi="Times New Roman" w:cs="Times New Roman"/>
        </w:rPr>
      </w:pPr>
      <w:commentRangeStart w:id="213"/>
      <w:r w:rsidRPr="72746423">
        <w:rPr>
          <w:rFonts w:ascii="Times New Roman" w:eastAsia="Times New Roman" w:hAnsi="Times New Roman" w:cs="Times New Roman"/>
        </w:rPr>
        <w:t>Test Case 1:</w:t>
      </w:r>
      <w:commentRangeEnd w:id="213"/>
      <w:r w:rsidR="000E7704">
        <w:rPr>
          <w:rStyle w:val="CommentReference"/>
        </w:rPr>
        <w:commentReference w:id="213"/>
      </w:r>
      <w:r w:rsidRPr="72746423">
        <w:rPr>
          <w:rFonts w:ascii="Times New Roman" w:eastAsia="Times New Roman" w:hAnsi="Times New Roman" w:cs="Times New Roman"/>
        </w:rPr>
        <w:t xml:space="preserve"> Login. Checking if email</w:t>
      </w:r>
      <w:r w:rsidR="5086D38B" w:rsidRPr="72746423">
        <w:rPr>
          <w:rFonts w:ascii="Times New Roman" w:eastAsia="Times New Roman" w:hAnsi="Times New Roman" w:cs="Times New Roman"/>
        </w:rPr>
        <w:t xml:space="preserve">, </w:t>
      </w:r>
      <w:r w:rsidR="70A86BE3" w:rsidRPr="72746423">
        <w:rPr>
          <w:rFonts w:ascii="Times New Roman" w:eastAsia="Times New Roman" w:hAnsi="Times New Roman" w:cs="Times New Roman"/>
        </w:rPr>
        <w:t>password,</w:t>
      </w:r>
      <w:r w:rsidRPr="72746423">
        <w:rPr>
          <w:rFonts w:ascii="Times New Roman" w:eastAsia="Times New Roman" w:hAnsi="Times New Roman" w:cs="Times New Roman"/>
        </w:rPr>
        <w:t xml:space="preserve"> and </w:t>
      </w:r>
      <w:r w:rsidR="7CFFE4C9" w:rsidRPr="72746423">
        <w:rPr>
          <w:rFonts w:ascii="Times New Roman" w:eastAsia="Times New Roman" w:hAnsi="Times New Roman" w:cs="Times New Roman"/>
        </w:rPr>
        <w:t xml:space="preserve">confirmation </w:t>
      </w:r>
      <w:r w:rsidRPr="72746423">
        <w:rPr>
          <w:rFonts w:ascii="Times New Roman" w:eastAsia="Times New Roman" w:hAnsi="Times New Roman" w:cs="Times New Roman"/>
        </w:rPr>
        <w:t>password are correct.</w:t>
      </w:r>
    </w:p>
    <w:tbl>
      <w:tblPr>
        <w:tblW w:w="9346"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355"/>
        <w:gridCol w:w="2119"/>
        <w:gridCol w:w="1999"/>
        <w:gridCol w:w="2873"/>
      </w:tblGrid>
      <w:tr w:rsidR="00744815" w14:paraId="40D3CC39" w14:textId="77777777" w:rsidTr="3A2C435E">
        <w:trPr>
          <w:trHeight w:val="765"/>
        </w:trPr>
        <w:tc>
          <w:tcPr>
            <w:tcW w:w="23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F1E7AB"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Email</w:t>
            </w:r>
          </w:p>
        </w:tc>
        <w:tc>
          <w:tcPr>
            <w:tcW w:w="2119"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95173A5"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Password</w:t>
            </w:r>
          </w:p>
        </w:tc>
        <w:tc>
          <w:tcPr>
            <w:tcW w:w="1999"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4CE69B0" w14:textId="7D59DD20"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 xml:space="preserve">Expected </w:t>
            </w:r>
            <w:r w:rsidR="49180567" w:rsidRPr="44193102">
              <w:rPr>
                <w:rFonts w:ascii="Times New Roman" w:eastAsia="Times New Roman" w:hAnsi="Times New Roman" w:cs="Times New Roman"/>
              </w:rPr>
              <w:t>Exception</w:t>
            </w:r>
            <w:r w:rsidR="2876D41B" w:rsidRPr="44193102">
              <w:rPr>
                <w:rFonts w:ascii="Times New Roman" w:eastAsia="Times New Roman" w:hAnsi="Times New Roman" w:cs="Times New Roman"/>
              </w:rPr>
              <w:t xml:space="preserve"> </w:t>
            </w:r>
          </w:p>
        </w:tc>
        <w:tc>
          <w:tcPr>
            <w:tcW w:w="2873"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2DB98298" w14:textId="00B1FFC2" w:rsidR="00744815" w:rsidRPr="00DA6416" w:rsidRDefault="2876D41B" w:rsidP="3A2C435E">
            <w:pPr>
              <w:rPr>
                <w:rFonts w:ascii="Times New Roman" w:eastAsia="Times New Roman" w:hAnsi="Times New Roman" w:cs="Times New Roman"/>
              </w:rPr>
            </w:pPr>
            <w:r w:rsidRPr="44193102">
              <w:rPr>
                <w:rFonts w:ascii="Times New Roman" w:eastAsia="Times New Roman" w:hAnsi="Times New Roman" w:cs="Times New Roman"/>
              </w:rPr>
              <w:t>Result (</w:t>
            </w:r>
            <w:proofErr w:type="spellStart"/>
            <w:r w:rsidRPr="44193102">
              <w:rPr>
                <w:rFonts w:ascii="Times New Roman" w:eastAsia="Times New Roman" w:hAnsi="Times New Roman" w:cs="Times New Roman"/>
              </w:rPr>
              <w:t>FireBaseException</w:t>
            </w:r>
            <w:proofErr w:type="spellEnd"/>
            <w:r w:rsidRPr="44193102">
              <w:rPr>
                <w:rFonts w:ascii="Times New Roman" w:eastAsia="Times New Roman" w:hAnsi="Times New Roman" w:cs="Times New Roman"/>
              </w:rPr>
              <w:t xml:space="preserve"> caught)</w:t>
            </w:r>
          </w:p>
        </w:tc>
      </w:tr>
      <w:tr w:rsidR="00744815" w14:paraId="2A77066B" w14:textId="77777777" w:rsidTr="3BD4E534">
        <w:trPr>
          <w:trHeight w:val="1050"/>
        </w:trPr>
        <w:tc>
          <w:tcPr>
            <w:tcW w:w="2355" w:type="dxa"/>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184E79BB" w14:textId="5B9D8F27" w:rsidR="00744815" w:rsidRPr="00DA6416" w:rsidRDefault="2876D41B" w:rsidP="3A2C435E">
            <w:pPr>
              <w:rPr>
                <w:rFonts w:ascii="Times New Roman" w:eastAsia="Times New Roman" w:hAnsi="Times New Roman" w:cs="Times New Roman"/>
              </w:rPr>
            </w:pPr>
            <w:r w:rsidRPr="44193102">
              <w:rPr>
                <w:rFonts w:ascii="Times New Roman" w:eastAsia="Times New Roman" w:hAnsi="Times New Roman" w:cs="Times New Roman"/>
              </w:rPr>
              <w:t>ant</w:t>
            </w:r>
            <w:r w:rsidR="19EE3456" w:rsidRPr="44193102">
              <w:rPr>
                <w:rFonts w:ascii="Times New Roman" w:eastAsia="Times New Roman" w:hAnsi="Times New Roman" w:cs="Times New Roman"/>
              </w:rPr>
              <w:t>@gmail.com</w:t>
            </w:r>
          </w:p>
        </w:tc>
        <w:tc>
          <w:tcPr>
            <w:tcW w:w="211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5A0B84E" w14:textId="166DAB7E" w:rsidR="00744815" w:rsidRPr="00DA6416" w:rsidRDefault="65AF976C" w:rsidP="3A2C435E">
            <w:pPr>
              <w:rPr>
                <w:rFonts w:ascii="Times New Roman" w:eastAsia="Times New Roman" w:hAnsi="Times New Roman" w:cs="Times New Roman"/>
              </w:rPr>
            </w:pPr>
            <w:r w:rsidRPr="44193102">
              <w:rPr>
                <w:rFonts w:ascii="Times New Roman" w:eastAsia="Times New Roman" w:hAnsi="Times New Roman" w:cs="Times New Roman"/>
              </w:rPr>
              <w:t>Anthony</w:t>
            </w:r>
          </w:p>
        </w:tc>
        <w:tc>
          <w:tcPr>
            <w:tcW w:w="199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1CB32BF" w14:textId="3FFF9FDA" w:rsidR="00744815" w:rsidRPr="00DA6416" w:rsidRDefault="2876D41B" w:rsidP="3A2C435E">
            <w:pPr>
              <w:rPr>
                <w:rFonts w:ascii="Times New Roman" w:eastAsia="Times New Roman" w:hAnsi="Times New Roman" w:cs="Times New Roman"/>
              </w:rPr>
            </w:pPr>
            <w:r w:rsidRPr="3BD4E534">
              <w:rPr>
                <w:rFonts w:ascii="Times New Roman" w:eastAsia="Times New Roman" w:hAnsi="Times New Roman" w:cs="Times New Roman"/>
              </w:rPr>
              <w:t>“</w:t>
            </w:r>
            <w:r w:rsidR="117F2308" w:rsidRPr="3BD4E534">
              <w:rPr>
                <w:rFonts w:ascii="Times New Roman" w:eastAsia="Times New Roman" w:hAnsi="Times New Roman" w:cs="Times New Roman"/>
              </w:rPr>
              <w:t>User-not-found</w:t>
            </w:r>
            <w:r w:rsidRPr="3BD4E534">
              <w:rPr>
                <w:rFonts w:ascii="Times New Roman" w:eastAsia="Times New Roman" w:hAnsi="Times New Roman" w:cs="Times New Roman"/>
              </w:rPr>
              <w:t>”</w:t>
            </w:r>
          </w:p>
        </w:tc>
        <w:tc>
          <w:tcPr>
            <w:tcW w:w="2873"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B669BE1" w14:textId="4B785766" w:rsidR="00744815" w:rsidRPr="00DA6416" w:rsidRDefault="117F2308" w:rsidP="3A2C435E">
            <w:pPr>
              <w:rPr>
                <w:rFonts w:ascii="Times New Roman" w:eastAsia="Times New Roman" w:hAnsi="Times New Roman" w:cs="Times New Roman"/>
              </w:rPr>
            </w:pPr>
            <w:r w:rsidRPr="44193102">
              <w:rPr>
                <w:rFonts w:ascii="Times New Roman" w:eastAsia="Times New Roman" w:hAnsi="Times New Roman" w:cs="Times New Roman"/>
              </w:rPr>
              <w:t>Caught</w:t>
            </w:r>
            <w:r w:rsidR="5C040850" w:rsidRPr="44193102">
              <w:rPr>
                <w:rFonts w:ascii="Times New Roman" w:eastAsia="Times New Roman" w:hAnsi="Times New Roman" w:cs="Times New Roman"/>
              </w:rPr>
              <w:t xml:space="preserve"> </w:t>
            </w:r>
            <w:r w:rsidR="7F32EFC9" w:rsidRPr="44193102">
              <w:rPr>
                <w:rFonts w:ascii="Times New Roman" w:eastAsia="Times New Roman" w:hAnsi="Times New Roman" w:cs="Times New Roman"/>
              </w:rPr>
              <w:t>user-not-found,</w:t>
            </w:r>
            <w:r w:rsidR="21F5D6BC" w:rsidRPr="44193102">
              <w:rPr>
                <w:rFonts w:ascii="Times New Roman" w:eastAsia="Times New Roman" w:hAnsi="Times New Roman" w:cs="Times New Roman"/>
              </w:rPr>
              <w:t xml:space="preserve"> </w:t>
            </w:r>
            <w:r w:rsidR="2876D41B" w:rsidRPr="44193102">
              <w:rPr>
                <w:rFonts w:ascii="Times New Roman" w:eastAsia="Times New Roman" w:hAnsi="Times New Roman" w:cs="Times New Roman"/>
              </w:rPr>
              <w:t>Pass</w:t>
            </w:r>
          </w:p>
        </w:tc>
      </w:tr>
      <w:tr w:rsidR="00744815" w14:paraId="04AB69A6" w14:textId="77777777" w:rsidTr="3BD4E534">
        <w:trPr>
          <w:trHeight w:val="1050"/>
        </w:trPr>
        <w:tc>
          <w:tcPr>
            <w:tcW w:w="235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3DFE21" w14:textId="7D261339" w:rsidR="00744815" w:rsidRPr="00DA6416" w:rsidRDefault="2A531DB3" w:rsidP="3A2C435E">
            <w:pPr>
              <w:rPr>
                <w:rFonts w:ascii="Times New Roman" w:eastAsia="Times New Roman" w:hAnsi="Times New Roman" w:cs="Times New Roman"/>
              </w:rPr>
            </w:pPr>
            <w:r w:rsidRPr="44193102">
              <w:rPr>
                <w:rFonts w:ascii="Times New Roman" w:eastAsia="Times New Roman" w:hAnsi="Times New Roman" w:cs="Times New Roman"/>
              </w:rPr>
              <w:t xml:space="preserve">randomuser@gmail.com </w:t>
            </w:r>
            <w:r w:rsidR="65AD99BB" w:rsidRPr="44193102">
              <w:rPr>
                <w:rFonts w:ascii="Times New Roman" w:eastAsia="Times New Roman" w:hAnsi="Times New Roman" w:cs="Times New Roman"/>
              </w:rPr>
              <w:t>(Assuming this email is not registered in the app)</w:t>
            </w:r>
          </w:p>
        </w:tc>
        <w:tc>
          <w:tcPr>
            <w:tcW w:w="2119" w:type="dxa"/>
            <w:tcBorders>
              <w:top w:val="nil"/>
              <w:left w:val="nil"/>
              <w:bottom w:val="single" w:sz="8" w:space="0" w:color="000000" w:themeColor="text1"/>
              <w:right w:val="single" w:sz="8" w:space="0" w:color="000000" w:themeColor="text1"/>
            </w:tcBorders>
            <w:shd w:val="clear" w:color="auto" w:fill="E68B8A"/>
            <w:tcMar>
              <w:top w:w="100" w:type="dxa"/>
              <w:left w:w="100" w:type="dxa"/>
              <w:bottom w:w="100" w:type="dxa"/>
              <w:right w:w="100" w:type="dxa"/>
            </w:tcMar>
          </w:tcPr>
          <w:p w14:paraId="6C4B07DC" w14:textId="73974DF4" w:rsidR="00744815" w:rsidRPr="00DA6416" w:rsidRDefault="2876D41B" w:rsidP="3A2C435E">
            <w:pPr>
              <w:rPr>
                <w:rFonts w:ascii="Times New Roman" w:eastAsia="Times New Roman" w:hAnsi="Times New Roman" w:cs="Times New Roman"/>
              </w:rPr>
            </w:pPr>
            <w:r w:rsidRPr="44193102">
              <w:rPr>
                <w:rFonts w:ascii="Times New Roman" w:eastAsia="Times New Roman" w:hAnsi="Times New Roman" w:cs="Times New Roman"/>
              </w:rPr>
              <w:t>@</w:t>
            </w:r>
            <w:r w:rsidR="338C63C4" w:rsidRPr="44193102">
              <w:rPr>
                <w:rFonts w:ascii="Times New Roman" w:eastAsia="Times New Roman" w:hAnsi="Times New Roman" w:cs="Times New Roman"/>
              </w:rPr>
              <w:t>Anthony123345</w:t>
            </w:r>
          </w:p>
        </w:tc>
        <w:tc>
          <w:tcPr>
            <w:tcW w:w="199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57974E4" w14:textId="0D01ACE0" w:rsidR="00744815" w:rsidRPr="00DA6416" w:rsidRDefault="2876D41B" w:rsidP="3A2C435E">
            <w:pPr>
              <w:rPr>
                <w:rFonts w:ascii="Times New Roman" w:eastAsia="Times New Roman" w:hAnsi="Times New Roman" w:cs="Times New Roman"/>
              </w:rPr>
            </w:pPr>
            <w:r w:rsidRPr="44193102">
              <w:rPr>
                <w:rFonts w:ascii="Times New Roman" w:eastAsia="Times New Roman" w:hAnsi="Times New Roman" w:cs="Times New Roman"/>
              </w:rPr>
              <w:t>“</w:t>
            </w:r>
            <w:r w:rsidR="117F2308" w:rsidRPr="44193102">
              <w:rPr>
                <w:rFonts w:ascii="Times New Roman" w:eastAsia="Times New Roman" w:hAnsi="Times New Roman" w:cs="Times New Roman"/>
              </w:rPr>
              <w:t>Wrong-password</w:t>
            </w:r>
            <w:r w:rsidRPr="44193102">
              <w:rPr>
                <w:rFonts w:ascii="Times New Roman" w:eastAsia="Times New Roman" w:hAnsi="Times New Roman" w:cs="Times New Roman"/>
              </w:rPr>
              <w:t>”</w:t>
            </w:r>
          </w:p>
        </w:tc>
        <w:tc>
          <w:tcPr>
            <w:tcW w:w="2873"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F860CF1" w14:textId="2B91BFF3" w:rsidR="00744815" w:rsidRPr="00DA6416" w:rsidRDefault="117F2308" w:rsidP="3A2C435E">
            <w:pPr>
              <w:rPr>
                <w:rFonts w:ascii="Times New Roman" w:eastAsia="Times New Roman" w:hAnsi="Times New Roman" w:cs="Times New Roman"/>
              </w:rPr>
            </w:pPr>
            <w:r w:rsidRPr="44193102">
              <w:rPr>
                <w:rFonts w:ascii="Times New Roman" w:eastAsia="Times New Roman" w:hAnsi="Times New Roman" w:cs="Times New Roman"/>
              </w:rPr>
              <w:t xml:space="preserve">Caught </w:t>
            </w:r>
            <w:r w:rsidR="7D834D92" w:rsidRPr="44193102">
              <w:rPr>
                <w:rFonts w:ascii="Times New Roman" w:eastAsia="Times New Roman" w:hAnsi="Times New Roman" w:cs="Times New Roman"/>
              </w:rPr>
              <w:t>wrong-password</w:t>
            </w:r>
            <w:r w:rsidR="7F32EFC9" w:rsidRPr="44193102">
              <w:rPr>
                <w:rFonts w:ascii="Times New Roman" w:eastAsia="Times New Roman" w:hAnsi="Times New Roman" w:cs="Times New Roman"/>
              </w:rPr>
              <w:t xml:space="preserve">, </w:t>
            </w:r>
            <w:r w:rsidR="2876D41B" w:rsidRPr="44193102">
              <w:rPr>
                <w:rFonts w:ascii="Times New Roman" w:eastAsia="Times New Roman" w:hAnsi="Times New Roman" w:cs="Times New Roman"/>
              </w:rPr>
              <w:t>Pass</w:t>
            </w:r>
          </w:p>
        </w:tc>
      </w:tr>
      <w:tr w:rsidR="00744815" w14:paraId="6102ADAD" w14:textId="77777777" w:rsidTr="3A2C435E">
        <w:trPr>
          <w:trHeight w:val="495"/>
        </w:trPr>
        <w:tc>
          <w:tcPr>
            <w:tcW w:w="2355" w:type="dxa"/>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22565AE3" w14:textId="77777777" w:rsidR="00744815" w:rsidRPr="00DA6416" w:rsidRDefault="65AD99BB" w:rsidP="3A2C435E">
            <w:pPr>
              <w:rPr>
                <w:rFonts w:ascii="Times New Roman" w:eastAsia="Times New Roman" w:hAnsi="Times New Roman" w:cs="Times New Roman"/>
              </w:rPr>
            </w:pPr>
            <w:r w:rsidRPr="44193102">
              <w:rPr>
                <w:rFonts w:ascii="Times New Roman" w:eastAsia="Times New Roman" w:hAnsi="Times New Roman" w:cs="Times New Roman"/>
              </w:rPr>
              <w:t>No entry</w:t>
            </w:r>
          </w:p>
        </w:tc>
        <w:tc>
          <w:tcPr>
            <w:tcW w:w="2119" w:type="dxa"/>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65E97EC5" w14:textId="7C5A9CC4" w:rsidR="00744815" w:rsidRPr="00DA6416" w:rsidRDefault="7DE12445" w:rsidP="3A2C435E">
            <w:pPr>
              <w:rPr>
                <w:rFonts w:ascii="Times New Roman" w:eastAsia="Times New Roman" w:hAnsi="Times New Roman" w:cs="Times New Roman"/>
              </w:rPr>
            </w:pPr>
            <w:r w:rsidRPr="44193102">
              <w:rPr>
                <w:rFonts w:ascii="Times New Roman" w:eastAsia="Times New Roman" w:hAnsi="Times New Roman" w:cs="Times New Roman"/>
              </w:rPr>
              <w:t>No entry</w:t>
            </w:r>
          </w:p>
        </w:tc>
        <w:tc>
          <w:tcPr>
            <w:tcW w:w="199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9B13045" w14:textId="434E1871" w:rsidR="00744815" w:rsidRPr="00DA6416" w:rsidRDefault="6D640A36" w:rsidP="3A2C435E">
            <w:pPr>
              <w:rPr>
                <w:rFonts w:ascii="Times New Roman" w:eastAsia="Times New Roman" w:hAnsi="Times New Roman" w:cs="Times New Roman"/>
              </w:rPr>
            </w:pPr>
            <w:r w:rsidRPr="44193102">
              <w:rPr>
                <w:rFonts w:ascii="Times New Roman" w:eastAsia="Times New Roman" w:hAnsi="Times New Roman" w:cs="Times New Roman"/>
              </w:rPr>
              <w:t>“</w:t>
            </w:r>
            <w:r w:rsidR="117F2308" w:rsidRPr="44193102">
              <w:rPr>
                <w:rFonts w:ascii="Times New Roman" w:eastAsia="Times New Roman" w:hAnsi="Times New Roman" w:cs="Times New Roman"/>
              </w:rPr>
              <w:t>User-not-found</w:t>
            </w:r>
            <w:r w:rsidR="2A531DB3" w:rsidRPr="44193102">
              <w:rPr>
                <w:rFonts w:ascii="Times New Roman" w:eastAsia="Times New Roman" w:hAnsi="Times New Roman" w:cs="Times New Roman"/>
              </w:rPr>
              <w:t>”,</w:t>
            </w:r>
            <w:r w:rsidR="117F2308" w:rsidRPr="44193102">
              <w:rPr>
                <w:rFonts w:ascii="Times New Roman" w:eastAsia="Times New Roman" w:hAnsi="Times New Roman" w:cs="Times New Roman"/>
              </w:rPr>
              <w:t xml:space="preserve"> </w:t>
            </w:r>
            <w:r w:rsidR="7DE12445" w:rsidRPr="44193102">
              <w:rPr>
                <w:rFonts w:ascii="Times New Roman" w:eastAsia="Times New Roman" w:hAnsi="Times New Roman" w:cs="Times New Roman"/>
              </w:rPr>
              <w:t>“</w:t>
            </w:r>
            <w:r w:rsidR="117F2308" w:rsidRPr="44193102">
              <w:rPr>
                <w:rFonts w:ascii="Times New Roman" w:eastAsia="Times New Roman" w:hAnsi="Times New Roman" w:cs="Times New Roman"/>
              </w:rPr>
              <w:t>Wrong-password</w:t>
            </w:r>
            <w:r w:rsidR="7DE12445" w:rsidRPr="44193102">
              <w:rPr>
                <w:rFonts w:ascii="Times New Roman" w:eastAsia="Times New Roman" w:hAnsi="Times New Roman" w:cs="Times New Roman"/>
              </w:rPr>
              <w:t xml:space="preserve">” </w:t>
            </w:r>
          </w:p>
        </w:tc>
        <w:tc>
          <w:tcPr>
            <w:tcW w:w="2873"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D95A5B4" w14:textId="4F14BDA9" w:rsidR="00744815" w:rsidRPr="00DA6416" w:rsidRDefault="117F2308" w:rsidP="3A2C435E">
            <w:pPr>
              <w:rPr>
                <w:rFonts w:ascii="Times New Roman" w:eastAsia="Times New Roman" w:hAnsi="Times New Roman" w:cs="Times New Roman"/>
              </w:rPr>
            </w:pPr>
            <w:r w:rsidRPr="44193102">
              <w:rPr>
                <w:rFonts w:ascii="Times New Roman" w:eastAsia="Times New Roman" w:hAnsi="Times New Roman" w:cs="Times New Roman"/>
              </w:rPr>
              <w:t xml:space="preserve">Caught </w:t>
            </w:r>
            <w:r w:rsidR="7D834D92" w:rsidRPr="44193102">
              <w:rPr>
                <w:rFonts w:ascii="Times New Roman" w:eastAsia="Times New Roman" w:hAnsi="Times New Roman" w:cs="Times New Roman"/>
              </w:rPr>
              <w:t xml:space="preserve">user-not-found, </w:t>
            </w:r>
            <w:r w:rsidRPr="44193102">
              <w:rPr>
                <w:rFonts w:ascii="Times New Roman" w:eastAsia="Times New Roman" w:hAnsi="Times New Roman" w:cs="Times New Roman"/>
              </w:rPr>
              <w:t xml:space="preserve">Caught </w:t>
            </w:r>
            <w:r w:rsidR="7D834D92" w:rsidRPr="44193102">
              <w:rPr>
                <w:rFonts w:ascii="Times New Roman" w:eastAsia="Times New Roman" w:hAnsi="Times New Roman" w:cs="Times New Roman"/>
              </w:rPr>
              <w:t xml:space="preserve">wrong-password, </w:t>
            </w:r>
            <w:r w:rsidR="2876D41B" w:rsidRPr="44193102">
              <w:rPr>
                <w:rFonts w:ascii="Times New Roman" w:eastAsia="Times New Roman" w:hAnsi="Times New Roman" w:cs="Times New Roman"/>
              </w:rPr>
              <w:t>Pass</w:t>
            </w:r>
          </w:p>
        </w:tc>
      </w:tr>
      <w:tr w:rsidR="00744815" w14:paraId="5E13318B" w14:textId="77777777" w:rsidTr="3BD4E534">
        <w:trPr>
          <w:trHeight w:val="468"/>
        </w:trPr>
        <w:tc>
          <w:tcPr>
            <w:tcW w:w="2355"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F9D69" w14:textId="16E27AC3" w:rsidR="00744815" w:rsidRPr="00DA6416" w:rsidRDefault="6D640A36" w:rsidP="3A2C435E">
            <w:pPr>
              <w:rPr>
                <w:rFonts w:ascii="Times New Roman" w:eastAsia="Times New Roman" w:hAnsi="Times New Roman" w:cs="Times New Roman"/>
              </w:rPr>
            </w:pPr>
            <w:r w:rsidRPr="44193102">
              <w:rPr>
                <w:rFonts w:ascii="Times New Roman" w:eastAsia="Times New Roman" w:hAnsi="Times New Roman" w:cs="Times New Roman"/>
              </w:rPr>
              <w:lastRenderedPageBreak/>
              <w:t>ant</w:t>
            </w:r>
            <w:r w:rsidR="19EE3456" w:rsidRPr="44193102">
              <w:rPr>
                <w:rFonts w:ascii="Times New Roman" w:eastAsia="Times New Roman" w:hAnsi="Times New Roman" w:cs="Times New Roman"/>
              </w:rPr>
              <w:t>@gmail.com</w:t>
            </w:r>
          </w:p>
        </w:tc>
        <w:tc>
          <w:tcPr>
            <w:tcW w:w="211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1679AA" w14:textId="5DBA04C2" w:rsidR="00744815" w:rsidRPr="00DA6416" w:rsidRDefault="6D640A36" w:rsidP="3A2C435E">
            <w:pPr>
              <w:rPr>
                <w:rFonts w:ascii="Times New Roman" w:eastAsia="Times New Roman" w:hAnsi="Times New Roman" w:cs="Times New Roman"/>
              </w:rPr>
            </w:pPr>
            <w:r w:rsidRPr="44193102">
              <w:rPr>
                <w:rFonts w:ascii="Times New Roman" w:eastAsia="Times New Roman" w:hAnsi="Times New Roman" w:cs="Times New Roman"/>
              </w:rPr>
              <w:t>@Anthony123345</w:t>
            </w:r>
          </w:p>
        </w:tc>
        <w:tc>
          <w:tcPr>
            <w:tcW w:w="1999"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5467BA0" w14:textId="21AED32A" w:rsidR="00744815" w:rsidRPr="00DA6416" w:rsidRDefault="117F2308" w:rsidP="3A2C435E">
            <w:pPr>
              <w:rPr>
                <w:rFonts w:ascii="Times New Roman" w:eastAsia="Times New Roman" w:hAnsi="Times New Roman" w:cs="Times New Roman"/>
              </w:rPr>
            </w:pPr>
            <w:r w:rsidRPr="44193102">
              <w:rPr>
                <w:rFonts w:ascii="Times New Roman" w:eastAsia="Times New Roman" w:hAnsi="Times New Roman" w:cs="Times New Roman"/>
              </w:rPr>
              <w:t>No exception</w:t>
            </w:r>
          </w:p>
        </w:tc>
        <w:tc>
          <w:tcPr>
            <w:tcW w:w="2873"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C016F2E" w14:textId="1E1AEA46" w:rsidR="00744815" w:rsidRPr="00DA6416" w:rsidRDefault="21F5D6BC" w:rsidP="3A2C435E">
            <w:pPr>
              <w:rPr>
                <w:rFonts w:ascii="Times New Roman" w:eastAsia="Times New Roman" w:hAnsi="Times New Roman" w:cs="Times New Roman"/>
              </w:rPr>
            </w:pPr>
            <w:r w:rsidRPr="44193102">
              <w:rPr>
                <w:rFonts w:ascii="Times New Roman" w:eastAsia="Times New Roman" w:hAnsi="Times New Roman" w:cs="Times New Roman"/>
              </w:rPr>
              <w:t xml:space="preserve">No </w:t>
            </w:r>
            <w:r w:rsidR="117F2308" w:rsidRPr="44193102">
              <w:rPr>
                <w:rFonts w:ascii="Times New Roman" w:eastAsia="Times New Roman" w:hAnsi="Times New Roman" w:cs="Times New Roman"/>
              </w:rPr>
              <w:t>exception, Pass</w:t>
            </w:r>
          </w:p>
        </w:tc>
      </w:tr>
    </w:tbl>
    <w:p w14:paraId="1FCF602C" w14:textId="2F6BC079" w:rsidR="00804C68" w:rsidRDefault="00804C68">
      <w:pPr>
        <w:spacing w:before="240" w:line="276" w:lineRule="auto"/>
        <w:rPr>
          <w:rFonts w:ascii="Times New Roman" w:eastAsia="Times New Roman" w:hAnsi="Times New Roman" w:cs="Times New Roman"/>
          <w:b/>
        </w:rPr>
      </w:pPr>
    </w:p>
    <w:p w14:paraId="2ECD43D5" w14:textId="4C86246B" w:rsidR="00744815" w:rsidRPr="00DA6416" w:rsidRDefault="6DFAF987"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Registration</w:t>
      </w:r>
    </w:p>
    <w:p w14:paraId="090C4904" w14:textId="0C44A1CA" w:rsidR="00744815" w:rsidRPr="00DA6416" w:rsidRDefault="6DFAF987" w:rsidP="3A2C435E">
      <w:pPr>
        <w:spacing w:before="240" w:line="276" w:lineRule="auto"/>
        <w:rPr>
          <w:rFonts w:ascii="Times New Roman" w:eastAsia="Times New Roman" w:hAnsi="Times New Roman" w:cs="Times New Roman"/>
          <w:sz w:val="24"/>
          <w:szCs w:val="24"/>
        </w:rPr>
      </w:pPr>
      <w:r w:rsidRPr="44193102">
        <w:rPr>
          <w:rFonts w:ascii="Times New Roman" w:eastAsia="Times New Roman" w:hAnsi="Times New Roman" w:cs="Times New Roman"/>
          <w:sz w:val="24"/>
          <w:szCs w:val="24"/>
        </w:rPr>
        <w:t>A. Generic Cases</w:t>
      </w:r>
    </w:p>
    <w:tbl>
      <w:tblPr>
        <w:tblStyle w:val="TableGrid"/>
        <w:tblW w:w="0" w:type="auto"/>
        <w:tblLayout w:type="fixed"/>
        <w:tblLook w:val="06A0" w:firstRow="1" w:lastRow="0" w:firstColumn="1" w:lastColumn="0" w:noHBand="1" w:noVBand="1"/>
      </w:tblPr>
      <w:tblGrid>
        <w:gridCol w:w="1170"/>
        <w:gridCol w:w="2715"/>
        <w:gridCol w:w="2805"/>
        <w:gridCol w:w="2670"/>
      </w:tblGrid>
      <w:tr w:rsidR="3A2C435E" w14:paraId="5627BF94" w14:textId="77777777" w:rsidTr="044BC87E">
        <w:tc>
          <w:tcPr>
            <w:tcW w:w="1170" w:type="dxa"/>
          </w:tcPr>
          <w:p w14:paraId="79778B4D" w14:textId="6F383E28"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Test Id</w:t>
            </w:r>
          </w:p>
        </w:tc>
        <w:tc>
          <w:tcPr>
            <w:tcW w:w="2715" w:type="dxa"/>
          </w:tcPr>
          <w:p w14:paraId="3422DF82" w14:textId="7E8E3F31"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Scenario</w:t>
            </w:r>
          </w:p>
        </w:tc>
        <w:tc>
          <w:tcPr>
            <w:tcW w:w="2805" w:type="dxa"/>
          </w:tcPr>
          <w:p w14:paraId="1B7D0995" w14:textId="38FE59F4"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Expected Result</w:t>
            </w:r>
          </w:p>
        </w:tc>
        <w:tc>
          <w:tcPr>
            <w:tcW w:w="2670" w:type="dxa"/>
          </w:tcPr>
          <w:p w14:paraId="79B75783" w14:textId="636AF196"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Actual Result</w:t>
            </w:r>
          </w:p>
        </w:tc>
      </w:tr>
      <w:tr w:rsidR="3A2C435E" w14:paraId="6EE16E69" w14:textId="77777777" w:rsidTr="044BC87E">
        <w:tc>
          <w:tcPr>
            <w:tcW w:w="1170" w:type="dxa"/>
          </w:tcPr>
          <w:p w14:paraId="7AFC6CC6" w14:textId="29623217"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1</w:t>
            </w:r>
          </w:p>
        </w:tc>
        <w:tc>
          <w:tcPr>
            <w:tcW w:w="2715" w:type="dxa"/>
          </w:tcPr>
          <w:p w14:paraId="1F4E5FD6" w14:textId="707CDEDB" w:rsidR="63FF8CC5" w:rsidRPr="00DA6416" w:rsidRDefault="63FF8CC5" w:rsidP="3A2C435E">
            <w:pPr>
              <w:rPr>
                <w:rFonts w:ascii="Times New Roman" w:eastAsia="Times New Roman" w:hAnsi="Times New Roman" w:cs="Times New Roman"/>
              </w:rPr>
            </w:pPr>
            <w:r w:rsidRPr="44193102">
              <w:rPr>
                <w:rFonts w:ascii="Times New Roman" w:eastAsia="Times New Roman" w:hAnsi="Times New Roman" w:cs="Times New Roman"/>
              </w:rPr>
              <w:t>Register with valid account username and password</w:t>
            </w:r>
          </w:p>
        </w:tc>
        <w:tc>
          <w:tcPr>
            <w:tcW w:w="2805" w:type="dxa"/>
          </w:tcPr>
          <w:p w14:paraId="4984E7F4" w14:textId="1F22A67D"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The system displays the main page for the user</w:t>
            </w:r>
          </w:p>
        </w:tc>
        <w:tc>
          <w:tcPr>
            <w:tcW w:w="2670" w:type="dxa"/>
          </w:tcPr>
          <w:p w14:paraId="59AD0E03" w14:textId="1F22A67D"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displays the main page for the user</w:t>
            </w:r>
          </w:p>
        </w:tc>
      </w:tr>
      <w:tr w:rsidR="3A2C435E" w14:paraId="5A70074C" w14:textId="77777777" w:rsidTr="044BC87E">
        <w:tc>
          <w:tcPr>
            <w:tcW w:w="1170" w:type="dxa"/>
          </w:tcPr>
          <w:p w14:paraId="012FAE31" w14:textId="542BC4DB" w:rsidR="224E056F" w:rsidRPr="00DA6416" w:rsidRDefault="224E056F" w:rsidP="3A2C435E">
            <w:pPr>
              <w:rPr>
                <w:rFonts w:ascii="Times New Roman" w:eastAsia="Times New Roman" w:hAnsi="Times New Roman" w:cs="Times New Roman"/>
              </w:rPr>
            </w:pPr>
            <w:r w:rsidRPr="44193102">
              <w:rPr>
                <w:rFonts w:ascii="Times New Roman" w:eastAsia="Times New Roman" w:hAnsi="Times New Roman" w:cs="Times New Roman"/>
              </w:rPr>
              <w:t>2</w:t>
            </w:r>
          </w:p>
        </w:tc>
        <w:tc>
          <w:tcPr>
            <w:tcW w:w="2715" w:type="dxa"/>
          </w:tcPr>
          <w:p w14:paraId="5DD4C66B" w14:textId="6AC5E734" w:rsidR="58532063" w:rsidRPr="00DA6416" w:rsidRDefault="58532063" w:rsidP="3A2C435E">
            <w:pPr>
              <w:rPr>
                <w:rFonts w:ascii="Times New Roman" w:eastAsia="Times New Roman" w:hAnsi="Times New Roman" w:cs="Times New Roman"/>
              </w:rPr>
            </w:pPr>
            <w:r w:rsidRPr="44193102">
              <w:rPr>
                <w:rFonts w:ascii="Times New Roman" w:eastAsia="Times New Roman" w:hAnsi="Times New Roman" w:cs="Times New Roman"/>
              </w:rPr>
              <w:t>User account already exists</w:t>
            </w:r>
          </w:p>
        </w:tc>
        <w:tc>
          <w:tcPr>
            <w:tcW w:w="2805" w:type="dxa"/>
          </w:tcPr>
          <w:p w14:paraId="4DD570AE" w14:textId="31DD51D0" w:rsidR="58532063" w:rsidRPr="00DA6416" w:rsidRDefault="58532063" w:rsidP="3A2C435E">
            <w:pPr>
              <w:rPr>
                <w:rFonts w:ascii="Times New Roman" w:eastAsia="Times New Roman" w:hAnsi="Times New Roman" w:cs="Times New Roman"/>
              </w:rPr>
            </w:pPr>
            <w:r w:rsidRPr="44193102">
              <w:rPr>
                <w:rFonts w:ascii="Times New Roman" w:eastAsia="Times New Roman" w:hAnsi="Times New Roman" w:cs="Times New Roman"/>
              </w:rPr>
              <w:t xml:space="preserve">The system will display an error message </w:t>
            </w:r>
          </w:p>
        </w:tc>
        <w:tc>
          <w:tcPr>
            <w:tcW w:w="2670" w:type="dxa"/>
          </w:tcPr>
          <w:p w14:paraId="7A7480E9" w14:textId="31DD51D0"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 xml:space="preserve">The system will display an error message </w:t>
            </w:r>
          </w:p>
        </w:tc>
      </w:tr>
      <w:tr w:rsidR="3A2C435E" w14:paraId="699C94C9" w14:textId="77777777" w:rsidTr="044BC87E">
        <w:tc>
          <w:tcPr>
            <w:tcW w:w="1170" w:type="dxa"/>
          </w:tcPr>
          <w:p w14:paraId="776221B6" w14:textId="2F0062CB" w:rsidR="224E056F" w:rsidRPr="00DA6416" w:rsidRDefault="224E056F" w:rsidP="3A2C435E">
            <w:pPr>
              <w:rPr>
                <w:rFonts w:ascii="Times New Roman" w:eastAsia="Times New Roman" w:hAnsi="Times New Roman" w:cs="Times New Roman"/>
              </w:rPr>
            </w:pPr>
            <w:r w:rsidRPr="44193102">
              <w:rPr>
                <w:rFonts w:ascii="Times New Roman" w:eastAsia="Times New Roman" w:hAnsi="Times New Roman" w:cs="Times New Roman"/>
              </w:rPr>
              <w:t>3</w:t>
            </w:r>
          </w:p>
        </w:tc>
        <w:tc>
          <w:tcPr>
            <w:tcW w:w="2715" w:type="dxa"/>
          </w:tcPr>
          <w:p w14:paraId="4200DD38" w14:textId="7427BC54" w:rsidR="109FA84B" w:rsidRPr="00DA6416" w:rsidRDefault="109FA84B" w:rsidP="3A2C435E">
            <w:pPr>
              <w:rPr>
                <w:rFonts w:ascii="Times New Roman" w:eastAsia="Times New Roman" w:hAnsi="Times New Roman" w:cs="Times New Roman"/>
              </w:rPr>
            </w:pPr>
            <w:r w:rsidRPr="44193102">
              <w:rPr>
                <w:rFonts w:ascii="Times New Roman" w:eastAsia="Times New Roman" w:hAnsi="Times New Roman" w:cs="Times New Roman"/>
              </w:rPr>
              <w:t>Register with incomplete fields</w:t>
            </w:r>
          </w:p>
        </w:tc>
        <w:tc>
          <w:tcPr>
            <w:tcW w:w="2805" w:type="dxa"/>
          </w:tcPr>
          <w:p w14:paraId="7BEE35A7" w14:textId="7B7F4516"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The system prompts the user to fill up the required fields</w:t>
            </w:r>
          </w:p>
        </w:tc>
        <w:tc>
          <w:tcPr>
            <w:tcW w:w="2670" w:type="dxa"/>
          </w:tcPr>
          <w:p w14:paraId="2E4C9ECE" w14:textId="7B7F4516"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prompts the user to fill up the required fields</w:t>
            </w:r>
          </w:p>
        </w:tc>
      </w:tr>
      <w:tr w:rsidR="3A2C435E" w14:paraId="151541B4" w14:textId="77777777" w:rsidTr="044BC87E">
        <w:tc>
          <w:tcPr>
            <w:tcW w:w="1170" w:type="dxa"/>
          </w:tcPr>
          <w:p w14:paraId="3EAF2ECA" w14:textId="49B53B50" w:rsidR="456A9A9B" w:rsidRPr="00DA6416" w:rsidRDefault="456A9A9B" w:rsidP="3A2C435E">
            <w:pPr>
              <w:rPr>
                <w:rFonts w:ascii="Times New Roman" w:eastAsia="Times New Roman" w:hAnsi="Times New Roman" w:cs="Times New Roman"/>
              </w:rPr>
            </w:pPr>
            <w:r w:rsidRPr="44193102">
              <w:rPr>
                <w:rFonts w:ascii="Times New Roman" w:eastAsia="Times New Roman" w:hAnsi="Times New Roman" w:cs="Times New Roman"/>
              </w:rPr>
              <w:t>4</w:t>
            </w:r>
          </w:p>
        </w:tc>
        <w:tc>
          <w:tcPr>
            <w:tcW w:w="2715" w:type="dxa"/>
          </w:tcPr>
          <w:p w14:paraId="18422AE2" w14:textId="6445B90E" w:rsidR="6FF21AE3" w:rsidRPr="00DA6416" w:rsidRDefault="6FF21AE3" w:rsidP="3A2C435E">
            <w:pPr>
              <w:rPr>
                <w:rFonts w:ascii="Times New Roman" w:eastAsia="Times New Roman" w:hAnsi="Times New Roman" w:cs="Times New Roman"/>
              </w:rPr>
            </w:pPr>
            <w:r w:rsidRPr="44193102">
              <w:rPr>
                <w:rFonts w:ascii="Times New Roman" w:eastAsia="Times New Roman" w:hAnsi="Times New Roman" w:cs="Times New Roman"/>
              </w:rPr>
              <w:t>Register with password mismatch</w:t>
            </w:r>
          </w:p>
        </w:tc>
        <w:tc>
          <w:tcPr>
            <w:tcW w:w="2805" w:type="dxa"/>
          </w:tcPr>
          <w:p w14:paraId="135CBA30" w14:textId="77160C7E"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The system prompts the user to fill up the required fields</w:t>
            </w:r>
          </w:p>
        </w:tc>
        <w:tc>
          <w:tcPr>
            <w:tcW w:w="2670" w:type="dxa"/>
          </w:tcPr>
          <w:p w14:paraId="60DAFF93" w14:textId="77160C7E" w:rsidR="044BC87E" w:rsidRDefault="044BC87E" w:rsidP="044BC87E">
            <w:pPr>
              <w:rPr>
                <w:rFonts w:ascii="Times New Roman" w:eastAsia="Times New Roman" w:hAnsi="Times New Roman" w:cs="Times New Roman"/>
              </w:rPr>
            </w:pPr>
            <w:r w:rsidRPr="044BC87E">
              <w:rPr>
                <w:rFonts w:ascii="Times New Roman" w:eastAsia="Times New Roman" w:hAnsi="Times New Roman" w:cs="Times New Roman"/>
              </w:rPr>
              <w:t>The system prompts the user to fill up the required fields</w:t>
            </w:r>
          </w:p>
        </w:tc>
      </w:tr>
    </w:tbl>
    <w:p w14:paraId="17E62BFF" w14:textId="5FD4B8A8" w:rsidR="00744815" w:rsidRPr="00DA6416" w:rsidRDefault="00744815" w:rsidP="3A2C435E">
      <w:pPr>
        <w:spacing w:before="240" w:line="276" w:lineRule="auto"/>
        <w:rPr>
          <w:rFonts w:ascii="Times New Roman" w:eastAsia="Times New Roman" w:hAnsi="Times New Roman" w:cs="Times New Roman"/>
        </w:rPr>
      </w:pPr>
    </w:p>
    <w:p w14:paraId="747D2344" w14:textId="5E8D8475" w:rsidR="00744815" w:rsidRPr="00DA6416" w:rsidRDefault="3240307E" w:rsidP="3A2C435E">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B. Specific Cases</w:t>
      </w:r>
    </w:p>
    <w:p w14:paraId="535CA55B" w14:textId="7BA1C548" w:rsidR="00744815" w:rsidRPr="00DA6416" w:rsidRDefault="65AD99BB" w:rsidP="3A2C435E">
      <w:pPr>
        <w:spacing w:before="240" w:line="276" w:lineRule="auto"/>
        <w:rPr>
          <w:rFonts w:ascii="Times New Roman" w:eastAsia="Times New Roman" w:hAnsi="Times New Roman" w:cs="Times New Roman"/>
          <w:sz w:val="24"/>
          <w:szCs w:val="24"/>
        </w:rPr>
      </w:pPr>
      <w:r w:rsidRPr="44193102">
        <w:rPr>
          <w:rFonts w:ascii="Times New Roman" w:eastAsia="Times New Roman" w:hAnsi="Times New Roman" w:cs="Times New Roman"/>
        </w:rPr>
        <w:t xml:space="preserve">Test Case 2: </w:t>
      </w:r>
      <w:proofErr w:type="spellStart"/>
      <w:r w:rsidR="19F8C962" w:rsidRPr="44193102">
        <w:rPr>
          <w:rFonts w:ascii="Times New Roman" w:eastAsia="Times New Roman" w:hAnsi="Times New Roman" w:cs="Times New Roman"/>
        </w:rPr>
        <w:t>SignUp</w:t>
      </w:r>
      <w:proofErr w:type="spellEnd"/>
      <w:r w:rsidRPr="44193102">
        <w:rPr>
          <w:rFonts w:ascii="Times New Roman" w:eastAsia="Times New Roman" w:hAnsi="Times New Roman" w:cs="Times New Roman"/>
        </w:rPr>
        <w:t xml:space="preserve">. Checking if all the user details for creating an account is valid. </w:t>
      </w:r>
      <w:r w:rsidR="000E7704">
        <w:tab/>
      </w:r>
      <w:r w:rsidR="000E7704">
        <w:tab/>
      </w:r>
      <w:r w:rsidR="08FFD3C5" w:rsidRPr="707E1F5D">
        <w:rPr>
          <w:rFonts w:ascii="Times New Roman" w:eastAsia="Times New Roman" w:hAnsi="Times New Roman" w:cs="Times New Roman"/>
        </w:rPr>
        <w:t xml:space="preserve">      Correct image</w:t>
      </w:r>
      <w:r w:rsidR="77F45A7A" w:rsidRPr="707E1F5D">
        <w:rPr>
          <w:rFonts w:ascii="Times New Roman" w:eastAsia="Times New Roman" w:hAnsi="Times New Roman" w:cs="Times New Roman"/>
        </w:rPr>
        <w:t xml:space="preserve"> link:</w:t>
      </w:r>
      <w:r w:rsidR="08FFD3C5" w:rsidRPr="707E1F5D">
        <w:rPr>
          <w:rFonts w:ascii="Times New Roman" w:eastAsia="Times New Roman" w:hAnsi="Times New Roman" w:cs="Times New Roman"/>
        </w:rPr>
        <w:t xml:space="preserve"> </w:t>
      </w:r>
      <w:hyperlink r:id="rId42">
        <w:r w:rsidR="74E74182" w:rsidRPr="707E1F5D">
          <w:rPr>
            <w:rStyle w:val="Hyperlink"/>
            <w:rFonts w:ascii="Times New Roman" w:eastAsia="Times New Roman" w:hAnsi="Times New Roman" w:cs="Times New Roman"/>
          </w:rPr>
          <w:t>Profile Picture</w:t>
        </w:r>
      </w:hyperlink>
    </w:p>
    <w:tbl>
      <w:tblPr>
        <w:tblW w:w="5000" w:type="pct"/>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140"/>
        <w:gridCol w:w="1295"/>
        <w:gridCol w:w="1151"/>
        <w:gridCol w:w="864"/>
        <w:gridCol w:w="718"/>
        <w:gridCol w:w="864"/>
        <w:gridCol w:w="1151"/>
        <w:gridCol w:w="1289"/>
        <w:gridCol w:w="1005"/>
      </w:tblGrid>
      <w:tr w:rsidR="00E4066A" w:rsidRPr="006C0E35" w14:paraId="6051A307" w14:textId="77777777" w:rsidTr="72746423">
        <w:trPr>
          <w:trHeight w:val="765"/>
        </w:trPr>
        <w:tc>
          <w:tcPr>
            <w:tcW w:w="601"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4063EF" w14:textId="275AFBAE"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Email</w:t>
            </w:r>
          </w:p>
        </w:tc>
        <w:tc>
          <w:tcPr>
            <w:tcW w:w="683" w:type="pct"/>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546936D" w14:textId="6A31268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Password</w:t>
            </w:r>
          </w:p>
        </w:tc>
        <w:tc>
          <w:tcPr>
            <w:tcW w:w="607" w:type="pct"/>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F92A101" w14:textId="6A2E2F29"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Confirm password</w:t>
            </w:r>
          </w:p>
        </w:tc>
        <w:tc>
          <w:tcPr>
            <w:tcW w:w="456" w:type="pct"/>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7376621" w14:textId="03845BC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Full Name</w:t>
            </w:r>
          </w:p>
        </w:tc>
        <w:tc>
          <w:tcPr>
            <w:tcW w:w="379" w:type="pct"/>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8E9D861" w14:textId="1DE541DE"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Date of birth</w:t>
            </w:r>
          </w:p>
        </w:tc>
        <w:tc>
          <w:tcPr>
            <w:tcW w:w="456" w:type="pct"/>
            <w:tcBorders>
              <w:top w:val="single" w:sz="8" w:space="0" w:color="000000" w:themeColor="text1"/>
              <w:left w:val="nil"/>
              <w:bottom w:val="single" w:sz="8" w:space="0" w:color="000000" w:themeColor="text1"/>
              <w:right w:val="single" w:sz="4" w:space="0" w:color="auto"/>
            </w:tcBorders>
            <w:tcMar>
              <w:top w:w="100" w:type="dxa"/>
              <w:left w:w="100" w:type="dxa"/>
              <w:bottom w:w="100" w:type="dxa"/>
              <w:right w:w="100" w:type="dxa"/>
            </w:tcMar>
          </w:tcPr>
          <w:p w14:paraId="7E1ECF3C" w14:textId="1991C989"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 xml:space="preserve">Gender </w:t>
            </w:r>
          </w:p>
        </w:tc>
        <w:tc>
          <w:tcPr>
            <w:tcW w:w="607" w:type="pct"/>
            <w:tcBorders>
              <w:top w:val="single" w:sz="4" w:space="0" w:color="auto"/>
              <w:left w:val="single" w:sz="4" w:space="0" w:color="auto"/>
              <w:bottom w:val="single" w:sz="4" w:space="0" w:color="auto"/>
              <w:right w:val="single" w:sz="4" w:space="0" w:color="auto"/>
            </w:tcBorders>
          </w:tcPr>
          <w:p w14:paraId="2179A43A" w14:textId="0B45D707" w:rsidR="006C0E35" w:rsidRPr="00DA6416" w:rsidRDefault="00D32F0D">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w:t>
            </w:r>
            <w:r w:rsidR="00F96DB5" w:rsidRPr="44193102">
              <w:rPr>
                <w:rFonts w:ascii="Times New Roman" w:eastAsia="Times New Roman" w:hAnsi="Times New Roman" w:cs="Times New Roman"/>
                <w:sz w:val="20"/>
                <w:szCs w:val="20"/>
              </w:rPr>
              <w:t>ro</w:t>
            </w:r>
            <w:r w:rsidRPr="44193102">
              <w:rPr>
                <w:rFonts w:ascii="Times New Roman" w:eastAsia="Times New Roman" w:hAnsi="Times New Roman" w:cs="Times New Roman"/>
                <w:sz w:val="20"/>
                <w:szCs w:val="20"/>
              </w:rPr>
              <w:t xml:space="preserve">file </w:t>
            </w:r>
            <w:r w:rsidR="00A44D25" w:rsidRPr="44193102">
              <w:rPr>
                <w:rFonts w:ascii="Times New Roman" w:eastAsia="Times New Roman" w:hAnsi="Times New Roman" w:cs="Times New Roman"/>
                <w:sz w:val="20"/>
                <w:szCs w:val="20"/>
              </w:rPr>
              <w:t>Picture</w:t>
            </w:r>
          </w:p>
        </w:tc>
        <w:tc>
          <w:tcPr>
            <w:tcW w:w="680" w:type="pct"/>
            <w:tcBorders>
              <w:top w:val="single" w:sz="8" w:space="0" w:color="000000" w:themeColor="text1"/>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F01345E" w14:textId="4A4DB08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Expected Output</w:t>
            </w:r>
          </w:p>
        </w:tc>
        <w:tc>
          <w:tcPr>
            <w:tcW w:w="530" w:type="pct"/>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C42F8DA" w14:textId="1719EAFC"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Result</w:t>
            </w:r>
          </w:p>
        </w:tc>
      </w:tr>
      <w:tr w:rsidR="00BF3DF7" w:rsidRPr="006C0E35" w14:paraId="666BDB91"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36E829AC"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3937511" w14:textId="140513F8" w:rsidR="006C0E35" w:rsidRPr="00DA6416" w:rsidRDefault="005C41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AFECEE3" w14:textId="7CAC7387" w:rsidR="006C0E35" w:rsidRPr="00DA6416" w:rsidRDefault="005C41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C53BFC5" w14:textId="55874D47" w:rsidR="006C0E35" w:rsidRPr="00DA6416" w:rsidRDefault="005C41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3F1FD63" w14:textId="0303F5A7" w:rsidR="006C0E35" w:rsidRPr="00DA6416" w:rsidRDefault="006B727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w:t>
            </w:r>
            <w:r w:rsidR="00871BB8" w:rsidRPr="44193102">
              <w:rPr>
                <w:rFonts w:ascii="Times New Roman" w:eastAsia="Times New Roman" w:hAnsi="Times New Roman" w:cs="Times New Roman"/>
                <w:sz w:val="20"/>
                <w:szCs w:val="20"/>
              </w:rPr>
              <w:t>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5592A025" w14:textId="59FB63BC" w:rsidR="006C0E35" w:rsidRPr="00DA6416" w:rsidRDefault="00871BB8">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63ABF733" w14:textId="5CEF9BA8"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5169BD5" w14:textId="5119BE72"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“Full Name is required”</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F6525E6"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DC5340" w:rsidRPr="006C0E35" w14:paraId="5E9483CD"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52D342FC" w14:textId="3D4A2576" w:rsidR="006C0E35" w:rsidRPr="00DA6416" w:rsidRDefault="009F68D9">
            <w:pPr>
              <w:spacing w:before="240" w:line="276" w:lineRule="auto"/>
              <w:rPr>
                <w:rFonts w:ascii="Times New Roman" w:eastAsia="Times New Roman" w:hAnsi="Times New Roman" w:cs="Times New Roman"/>
                <w:sz w:val="20"/>
                <w:szCs w:val="20"/>
              </w:rPr>
            </w:pPr>
            <w:proofErr w:type="gramStart"/>
            <w:r w:rsidRPr="44193102">
              <w:rPr>
                <w:rFonts w:ascii="Times New Roman" w:eastAsia="Times New Roman" w:hAnsi="Times New Roman" w:cs="Times New Roman"/>
                <w:sz w:val="20"/>
                <w:szCs w:val="20"/>
              </w:rPr>
              <w:t>ant@gmail.com(</w:t>
            </w:r>
            <w:proofErr w:type="gramEnd"/>
            <w:r w:rsidRPr="44193102">
              <w:rPr>
                <w:rFonts w:ascii="Times New Roman" w:eastAsia="Times New Roman" w:hAnsi="Times New Roman" w:cs="Times New Roman"/>
                <w:sz w:val="20"/>
                <w:szCs w:val="20"/>
              </w:rPr>
              <w:t>Assuming this email is already registered)</w:t>
            </w:r>
          </w:p>
        </w:tc>
        <w:tc>
          <w:tcPr>
            <w:tcW w:w="683" w:type="pct"/>
            <w:tcBorders>
              <w:top w:val="nil"/>
              <w:left w:val="nil"/>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0DBD9A50" w14:textId="75BAF4A2" w:rsidR="006C0E35" w:rsidRPr="00DA6416" w:rsidRDefault="009D42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DD59D98" w14:textId="36A4ADBF" w:rsidR="006C0E35" w:rsidRPr="00DA6416" w:rsidRDefault="009D42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70BA257" w14:textId="1C09846E"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8668AEB" w14:textId="2F0E9EEA" w:rsidR="006C0E35" w:rsidRPr="00DA6416" w:rsidRDefault="009D42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60EC0102" w14:textId="149EECF6" w:rsidR="006C0E35" w:rsidRPr="00DA6416" w:rsidRDefault="009D42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3C5A8F82" w14:textId="20D4C04F" w:rsidR="006C0E35" w:rsidRPr="00DA6416" w:rsidRDefault="006B709E">
            <w:pPr>
              <w:widowControl w:val="0"/>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58EF86F0" w14:textId="3BE1D5E6" w:rsidR="006C0E35" w:rsidRPr="00DA6416" w:rsidRDefault="006C0E35">
            <w:pPr>
              <w:widowControl w:val="0"/>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w:t>
            </w:r>
            <w:r w:rsidR="00A564C1" w:rsidRPr="44193102">
              <w:rPr>
                <w:rFonts w:ascii="Times New Roman" w:eastAsia="Times New Roman" w:hAnsi="Times New Roman" w:cs="Times New Roman"/>
                <w:sz w:val="20"/>
                <w:szCs w:val="20"/>
              </w:rPr>
              <w:t>An</w:t>
            </w:r>
            <w:r w:rsidR="00286E9E" w:rsidRPr="44193102">
              <w:rPr>
                <w:rFonts w:ascii="Times New Roman" w:eastAsia="Times New Roman" w:hAnsi="Times New Roman" w:cs="Times New Roman"/>
                <w:sz w:val="20"/>
                <w:szCs w:val="20"/>
              </w:rPr>
              <w:t xml:space="preserve"> account</w:t>
            </w:r>
            <w:r w:rsidRPr="44193102">
              <w:rPr>
                <w:rFonts w:ascii="Times New Roman" w:eastAsia="Times New Roman" w:hAnsi="Times New Roman" w:cs="Times New Roman"/>
                <w:sz w:val="20"/>
                <w:szCs w:val="20"/>
              </w:rPr>
              <w:t xml:space="preserve"> already </w:t>
            </w:r>
            <w:r w:rsidR="00286E9E" w:rsidRPr="44193102">
              <w:rPr>
                <w:rFonts w:ascii="Times New Roman" w:eastAsia="Times New Roman" w:hAnsi="Times New Roman" w:cs="Times New Roman"/>
                <w:sz w:val="20"/>
                <w:szCs w:val="20"/>
              </w:rPr>
              <w:t>exists for that</w:t>
            </w:r>
            <w:r w:rsidRPr="44193102">
              <w:rPr>
                <w:rFonts w:ascii="Times New Roman" w:eastAsia="Times New Roman" w:hAnsi="Times New Roman" w:cs="Times New Roman"/>
                <w:sz w:val="20"/>
                <w:szCs w:val="20"/>
              </w:rPr>
              <w:t xml:space="preserve"> email”</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8187D86"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2A11354B"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12EB6" w14:textId="2D96983A" w:rsidR="006C0E35" w:rsidRPr="00DA6416" w:rsidRDefault="00434F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16B9AA6D" w14:textId="109ECE76" w:rsidR="006C0E35" w:rsidRPr="00DA6416" w:rsidRDefault="006E5F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BCBD4D0" w14:textId="230949A5" w:rsidR="006C0E35" w:rsidRPr="00DA6416" w:rsidRDefault="008E42C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5B02FC5" w14:textId="512AFF83"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7ACA1A2" w14:textId="5F7E58D3" w:rsidR="006C0E35" w:rsidRPr="00DA6416" w:rsidRDefault="00434F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14C1B452" w14:textId="7D67C1C3" w:rsidR="006C0E35" w:rsidRPr="00DA6416" w:rsidRDefault="00434F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5D6BBFA7" w14:textId="049E44F4"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662F79EA" w14:textId="5C702AE3" w:rsidR="006C0E35" w:rsidRPr="00DA6416" w:rsidRDefault="00434F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w:t>
            </w:r>
            <w:r w:rsidR="00377613" w:rsidRPr="44193102">
              <w:rPr>
                <w:rFonts w:ascii="Times New Roman" w:eastAsia="Times New Roman" w:hAnsi="Times New Roman" w:cs="Times New Roman"/>
                <w:sz w:val="20"/>
                <w:szCs w:val="20"/>
              </w:rPr>
              <w:t xml:space="preserve">Please </w:t>
            </w:r>
            <w:r w:rsidR="00E15800" w:rsidRPr="44193102">
              <w:rPr>
                <w:rFonts w:ascii="Times New Roman" w:eastAsia="Times New Roman" w:hAnsi="Times New Roman" w:cs="Times New Roman"/>
                <w:sz w:val="20"/>
                <w:szCs w:val="20"/>
              </w:rPr>
              <w:t>enter</w:t>
            </w:r>
            <w:r w:rsidR="00377613" w:rsidRPr="44193102">
              <w:rPr>
                <w:rFonts w:ascii="Times New Roman" w:eastAsia="Times New Roman" w:hAnsi="Times New Roman" w:cs="Times New Roman"/>
                <w:sz w:val="20"/>
                <w:szCs w:val="20"/>
              </w:rPr>
              <w:t xml:space="preserve"> password</w:t>
            </w:r>
            <w:r w:rsidRPr="44193102">
              <w:rPr>
                <w:rFonts w:ascii="Times New Roman" w:eastAsia="Times New Roman" w:hAnsi="Times New Roman" w:cs="Times New Roman"/>
                <w:sz w:val="20"/>
                <w:szCs w:val="20"/>
              </w:rPr>
              <w:t>”</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664F4D4" w14:textId="0FB2C6F8"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07E7A9A1"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3654A3" w14:textId="5E5CBCB5" w:rsidR="006C0E35" w:rsidRPr="00DA6416" w:rsidRDefault="00F5443D">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lastRenderedPageBreak/>
              <w:t>ant@gmail.com</w:t>
            </w:r>
          </w:p>
        </w:tc>
        <w:tc>
          <w:tcPr>
            <w:tcW w:w="683"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4C59DB9D" w14:textId="243B1CA2" w:rsidR="006C0E35" w:rsidRPr="00DA6416" w:rsidRDefault="006E5F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123</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E4AED2E" w14:textId="6FE4C016" w:rsidR="006C0E35" w:rsidRPr="00DA6416" w:rsidRDefault="008E42C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B79BAB5" w14:textId="0322A8C6"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7EFA3AE" w14:textId="040F0842" w:rsidR="006C0E35" w:rsidRPr="00DA6416" w:rsidRDefault="006E5F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0F66FB4B" w14:textId="0F88FEC3" w:rsidR="006C0E35" w:rsidRPr="00DA6416" w:rsidRDefault="006E5F51">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3E836E40" w14:textId="7742B40A"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CC31EBF" w14:textId="134D0F99" w:rsidR="006C0E35" w:rsidRPr="00DA6416" w:rsidRDefault="006E5F51">
            <w:pPr>
              <w:spacing w:before="240" w:line="276" w:lineRule="auto"/>
              <w:rPr>
                <w:rFonts w:ascii="Times New Roman" w:eastAsia="Times New Roman" w:hAnsi="Times New Roman" w:cs="Times New Roman"/>
                <w:sz w:val="20"/>
                <w:szCs w:val="20"/>
              </w:rPr>
            </w:pPr>
            <w:r w:rsidRPr="72746423">
              <w:rPr>
                <w:rFonts w:ascii="Times New Roman" w:eastAsia="Times New Roman" w:hAnsi="Times New Roman" w:cs="Times New Roman"/>
                <w:sz w:val="20"/>
                <w:szCs w:val="20"/>
              </w:rPr>
              <w:t xml:space="preserve">“Please provide password more </w:t>
            </w:r>
            <w:r w:rsidR="2BF2CF80" w:rsidRPr="72746423">
              <w:rPr>
                <w:rFonts w:ascii="Times New Roman" w:eastAsia="Times New Roman" w:hAnsi="Times New Roman" w:cs="Times New Roman"/>
                <w:sz w:val="20"/>
                <w:szCs w:val="20"/>
              </w:rPr>
              <w:t>th</w:t>
            </w:r>
            <w:r w:rsidR="23A00972" w:rsidRPr="72746423">
              <w:rPr>
                <w:rFonts w:ascii="Times New Roman" w:eastAsia="Times New Roman" w:hAnsi="Times New Roman" w:cs="Times New Roman"/>
                <w:sz w:val="20"/>
                <w:szCs w:val="20"/>
              </w:rPr>
              <w:t>a</w:t>
            </w:r>
            <w:r w:rsidR="2BF2CF80" w:rsidRPr="72746423">
              <w:rPr>
                <w:rFonts w:ascii="Times New Roman" w:eastAsia="Times New Roman" w:hAnsi="Times New Roman" w:cs="Times New Roman"/>
                <w:sz w:val="20"/>
                <w:szCs w:val="20"/>
              </w:rPr>
              <w:t>n</w:t>
            </w:r>
            <w:r w:rsidRPr="72746423">
              <w:rPr>
                <w:rFonts w:ascii="Times New Roman" w:eastAsia="Times New Roman" w:hAnsi="Times New Roman" w:cs="Times New Roman"/>
                <w:sz w:val="20"/>
                <w:szCs w:val="20"/>
              </w:rPr>
              <w:t xml:space="preserve"> 6 character”</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7F6F8F" w14:textId="3121574E"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12365CE8"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632F72" w14:textId="13FC6744" w:rsidR="006C0E35" w:rsidRPr="00DA6416" w:rsidRDefault="009E1A5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1201DD4" w14:textId="4958767D"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082519B2" w14:textId="0D555E23"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 xml:space="preserve">No </w:t>
            </w:r>
            <w:r w:rsidR="009E1A59" w:rsidRPr="44193102">
              <w:rPr>
                <w:rFonts w:ascii="Times New Roman" w:eastAsia="Times New Roman" w:hAnsi="Times New Roman" w:cs="Times New Roman"/>
                <w:sz w:val="20"/>
                <w:szCs w:val="20"/>
              </w:rPr>
              <w:t>Entry</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25786AD" w14:textId="27AAD487"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33E48E" w14:textId="7E142F68" w:rsidR="006C0E35" w:rsidRPr="00DA6416" w:rsidRDefault="009E1A5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45D3F4C0" w14:textId="29750F54" w:rsidR="006C0E35" w:rsidRPr="00DA6416" w:rsidRDefault="009E1A5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25413490" w14:textId="581FFF09"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6F61496E" w14:textId="29D2FAA6" w:rsidR="006C0E35" w:rsidRPr="00DA6416" w:rsidRDefault="009E1A5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 xml:space="preserve">“Please </w:t>
            </w:r>
            <w:r w:rsidR="005E0CCF" w:rsidRPr="44193102">
              <w:rPr>
                <w:rFonts w:ascii="Times New Roman" w:eastAsia="Times New Roman" w:hAnsi="Times New Roman" w:cs="Times New Roman"/>
                <w:sz w:val="20"/>
                <w:szCs w:val="20"/>
              </w:rPr>
              <w:t>enter confirm</w:t>
            </w:r>
            <w:r w:rsidRPr="44193102">
              <w:rPr>
                <w:rFonts w:ascii="Times New Roman" w:eastAsia="Times New Roman" w:hAnsi="Times New Roman" w:cs="Times New Roman"/>
                <w:sz w:val="20"/>
                <w:szCs w:val="20"/>
              </w:rPr>
              <w:t xml:space="preserve"> password”</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24AFF72" w14:textId="0EB69C85"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DC5340" w:rsidRPr="006C0E35" w14:paraId="20090222"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96F55E" w14:textId="15F8CF79"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C4FF3C3" w14:textId="0D41B0B4"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424746CC" w14:textId="59EFEB52"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w:t>
            </w:r>
          </w:p>
        </w:tc>
        <w:tc>
          <w:tcPr>
            <w:tcW w:w="456" w:type="pct"/>
            <w:tcBorders>
              <w:top w:val="nil"/>
              <w:left w:val="nil"/>
              <w:bottom w:val="single" w:sz="8" w:space="0" w:color="000000" w:themeColor="text1"/>
              <w:right w:val="single" w:sz="8" w:space="0" w:color="000000" w:themeColor="text1"/>
            </w:tcBorders>
            <w:shd w:val="clear" w:color="auto" w:fill="FFFFFF" w:themeFill="background1"/>
            <w:tcMar>
              <w:top w:w="100" w:type="dxa"/>
              <w:left w:w="100" w:type="dxa"/>
              <w:bottom w:w="100" w:type="dxa"/>
              <w:right w:w="100" w:type="dxa"/>
            </w:tcMar>
          </w:tcPr>
          <w:p w14:paraId="4373DA79" w14:textId="4AD2F5AF"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2ECF8E7" w14:textId="4E98DF82"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481586C4" w14:textId="372A496F"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2B668971" w14:textId="7A20C5E9"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CDFE6AA" w14:textId="5C639DD2" w:rsidR="006C0E35" w:rsidRPr="00DA6416" w:rsidRDefault="005E0CCF">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w:t>
            </w:r>
            <w:proofErr w:type="gramStart"/>
            <w:r w:rsidR="00875F52" w:rsidRPr="44193102">
              <w:rPr>
                <w:rFonts w:ascii="Times New Roman" w:eastAsia="Times New Roman" w:hAnsi="Times New Roman" w:cs="Times New Roman"/>
                <w:sz w:val="20"/>
                <w:szCs w:val="20"/>
              </w:rPr>
              <w:t>Password</w:t>
            </w:r>
            <w:proofErr w:type="gramEnd"/>
            <w:r w:rsidR="00875F52" w:rsidRPr="44193102">
              <w:rPr>
                <w:rFonts w:ascii="Times New Roman" w:eastAsia="Times New Roman" w:hAnsi="Times New Roman" w:cs="Times New Roman"/>
                <w:sz w:val="20"/>
                <w:szCs w:val="20"/>
              </w:rPr>
              <w:t xml:space="preserve"> are not the same</w:t>
            </w:r>
            <w:r w:rsidRPr="44193102">
              <w:rPr>
                <w:rFonts w:ascii="Times New Roman" w:eastAsia="Times New Roman" w:hAnsi="Times New Roman" w:cs="Times New Roman"/>
                <w:sz w:val="20"/>
                <w:szCs w:val="20"/>
              </w:rPr>
              <w:t>”</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A10351" w14:textId="1C1180BC"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DC5340" w:rsidRPr="006C0E35" w14:paraId="346F033E"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A3A5AD" w14:textId="5465FCCB"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51790B9" w14:textId="78ED7C86"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417EFDC" w14:textId="723BDC24"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456"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35599EEB" w14:textId="3AC77353" w:rsidR="006C0E35" w:rsidRPr="00DA6416" w:rsidRDefault="00B05E46">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AE39D83" w14:textId="63C2F014"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591E5B97" w14:textId="1A4CB6B7"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0527A6AE" w14:textId="5B6AE772" w:rsidR="006C0E35" w:rsidRPr="00DA6416" w:rsidRDefault="006B709E">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CACA81D" w14:textId="184F91EE" w:rsidR="006C0E35" w:rsidRPr="00DA6416" w:rsidRDefault="005F1139">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w:t>
            </w:r>
            <w:r w:rsidR="00143051" w:rsidRPr="44193102">
              <w:rPr>
                <w:rFonts w:ascii="Times New Roman" w:eastAsia="Times New Roman" w:hAnsi="Times New Roman" w:cs="Times New Roman"/>
                <w:sz w:val="20"/>
                <w:szCs w:val="20"/>
              </w:rPr>
              <w:t>Please enter your name</w:t>
            </w:r>
            <w:r w:rsidRPr="44193102">
              <w:rPr>
                <w:rFonts w:ascii="Times New Roman" w:eastAsia="Times New Roman" w:hAnsi="Times New Roman" w:cs="Times New Roman"/>
                <w:sz w:val="20"/>
                <w:szCs w:val="20"/>
              </w:rPr>
              <w:t>”</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6BA4ED5" w14:textId="173A3568"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061C5AFE" w14:textId="77777777" w:rsidTr="72746423">
        <w:trPr>
          <w:trHeight w:val="105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DC2E67" w14:textId="17B4CE83" w:rsidR="006C0E35" w:rsidRPr="00DA6416" w:rsidRDefault="00ED6CD8">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6ECE6D5" w14:textId="43E1B264" w:rsidR="006C0E35" w:rsidRPr="00DA6416" w:rsidRDefault="00F74D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96042D0"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31/7/1999</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CEFD957"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379" w:type="pct"/>
            <w:tcBorders>
              <w:top w:val="nil"/>
              <w:left w:val="nil"/>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7AF1FF49" w14:textId="462DB38E" w:rsidR="006C0E35" w:rsidRPr="00DA6416" w:rsidRDefault="00C430AD">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30DB899C" w14:textId="451D811F" w:rsidR="006C0E35" w:rsidRPr="00DA6416" w:rsidRDefault="0078320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62A8002E" w14:textId="124EB871" w:rsidR="006C0E35" w:rsidRPr="00DA6416" w:rsidRDefault="00F74D04">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713AE356" w14:textId="3DD600CA" w:rsidR="006C0E35" w:rsidRPr="00DA6416" w:rsidRDefault="0078320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“Please choose your date of birth”</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B3046E3" w14:textId="77777777"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78C132E9" w14:textId="77777777" w:rsidTr="72746423">
        <w:trPr>
          <w:trHeight w:val="132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B84BD" w14:textId="7AB5DDBF" w:rsidR="006C0E35" w:rsidRPr="00DA6416" w:rsidRDefault="00ED6CD8">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87FFE8E" w14:textId="46910E7E"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1557AC2"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31/7/1999</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75330E8"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3653D0C" w14:textId="6FF0F314" w:rsidR="006C0E35" w:rsidRPr="00DA6416" w:rsidRDefault="00437EA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shd w:val="clear" w:color="auto" w:fill="EA9999"/>
            <w:tcMar>
              <w:top w:w="100" w:type="dxa"/>
              <w:left w:w="100" w:type="dxa"/>
              <w:bottom w:w="100" w:type="dxa"/>
              <w:right w:w="100" w:type="dxa"/>
            </w:tcMar>
          </w:tcPr>
          <w:p w14:paraId="2DE3A70A" w14:textId="6FF0F314" w:rsidR="006C0E35" w:rsidRPr="00DA6416" w:rsidRDefault="00437EA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607" w:type="pct"/>
            <w:tcBorders>
              <w:top w:val="single" w:sz="4" w:space="0" w:color="auto"/>
              <w:left w:val="single" w:sz="4" w:space="0" w:color="auto"/>
              <w:bottom w:val="single" w:sz="4" w:space="0" w:color="auto"/>
              <w:right w:val="single" w:sz="4" w:space="0" w:color="auto"/>
            </w:tcBorders>
          </w:tcPr>
          <w:p w14:paraId="36BC5DFF" w14:textId="6FF0F314"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118BEE85" w14:textId="6FF0F314" w:rsidR="006C0E35" w:rsidRPr="00DA6416" w:rsidRDefault="00437EAB">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w:t>
            </w:r>
            <w:r w:rsidR="00CB5CA0" w:rsidRPr="44193102">
              <w:rPr>
                <w:rFonts w:ascii="Times New Roman" w:eastAsia="Times New Roman" w:hAnsi="Times New Roman" w:cs="Times New Roman"/>
                <w:sz w:val="20"/>
                <w:szCs w:val="20"/>
              </w:rPr>
              <w:t>Gender not selected</w:t>
            </w:r>
            <w:r w:rsidRPr="44193102">
              <w:rPr>
                <w:rFonts w:ascii="Times New Roman" w:eastAsia="Times New Roman" w:hAnsi="Times New Roman" w:cs="Times New Roman"/>
                <w:sz w:val="20"/>
                <w:szCs w:val="20"/>
              </w:rPr>
              <w:t>”</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04A2D86"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CB5CA0" w:rsidRPr="006C0E35" w14:paraId="50E5E45E" w14:textId="77777777" w:rsidTr="72746423">
        <w:trPr>
          <w:trHeight w:val="132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72E76E" w14:textId="7A9BD606" w:rsidR="00CB5CA0" w:rsidRPr="00DA6416" w:rsidRDefault="00ED6CD8"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4254719" w14:textId="60AEFD34" w:rsidR="00CB5CA0" w:rsidRPr="00DA6416" w:rsidRDefault="00172D57"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5253F48" w14:textId="6FF0F314" w:rsidR="00CB5CA0" w:rsidRPr="00DA6416" w:rsidRDefault="00CB5CA0"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31/7/1999</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0F985A6" w14:textId="6FF0F314" w:rsidR="00CB5CA0" w:rsidRPr="00DA6416" w:rsidRDefault="00CB5CA0"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F88F8A4" w14:textId="6FF0F314" w:rsidR="00CB5CA0" w:rsidRPr="00DA6416" w:rsidRDefault="00CB5CA0"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shd w:val="clear" w:color="auto" w:fill="FFFFFF" w:themeFill="background1"/>
            <w:tcMar>
              <w:top w:w="100" w:type="dxa"/>
              <w:left w:w="100" w:type="dxa"/>
              <w:bottom w:w="100" w:type="dxa"/>
              <w:right w:w="100" w:type="dxa"/>
            </w:tcMar>
          </w:tcPr>
          <w:p w14:paraId="64B75C0E" w14:textId="6FF0F314" w:rsidR="00CB5CA0" w:rsidRPr="00DA6416" w:rsidRDefault="00CB5CA0"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Entry</w:t>
            </w:r>
          </w:p>
        </w:tc>
        <w:tc>
          <w:tcPr>
            <w:tcW w:w="607" w:type="pct"/>
            <w:tcBorders>
              <w:top w:val="single" w:sz="4" w:space="0" w:color="auto"/>
              <w:left w:val="single" w:sz="4" w:space="0" w:color="auto"/>
              <w:bottom w:val="single" w:sz="4" w:space="0" w:color="auto"/>
              <w:right w:val="single" w:sz="4" w:space="0" w:color="auto"/>
            </w:tcBorders>
            <w:shd w:val="clear" w:color="auto" w:fill="EA9999"/>
          </w:tcPr>
          <w:p w14:paraId="695372EE" w14:textId="6FF0F314" w:rsidR="00CB5CA0" w:rsidRPr="00DA6416" w:rsidRDefault="00172D57"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No selected image</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416CF93D" w14:textId="6FF0F314" w:rsidR="00CB5CA0" w:rsidRPr="00DA6416" w:rsidRDefault="00172D57"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“Please select your profile picture”</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CA27EC4" w14:textId="6FF0F314" w:rsidR="00CB5CA0" w:rsidRPr="00DA6416" w:rsidRDefault="00CB5CA0" w:rsidP="00CB5CA0">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r w:rsidR="00BF3DF7" w:rsidRPr="006C0E35" w14:paraId="3D85FC47" w14:textId="77777777" w:rsidTr="72746423">
        <w:trPr>
          <w:trHeight w:val="1320"/>
        </w:trPr>
        <w:tc>
          <w:tcPr>
            <w:tcW w:w="601" w:type="pct"/>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CB0E8E" w14:textId="67E8713F" w:rsidR="006C0E35" w:rsidRPr="00DA6416" w:rsidRDefault="00ED6CD8">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ant@gmail.com</w:t>
            </w:r>
          </w:p>
        </w:tc>
        <w:tc>
          <w:tcPr>
            <w:tcW w:w="683"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6FA2571" w14:textId="6D0B6034"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@Anthony123345</w:t>
            </w:r>
          </w:p>
        </w:tc>
        <w:tc>
          <w:tcPr>
            <w:tcW w:w="607"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57B414F"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31/7/1999</w:t>
            </w:r>
          </w:p>
        </w:tc>
        <w:tc>
          <w:tcPr>
            <w:tcW w:w="456"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48544B2"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379"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43E8120" w14:textId="6FF0F314"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03/06/2000</w:t>
            </w:r>
          </w:p>
        </w:tc>
        <w:tc>
          <w:tcPr>
            <w:tcW w:w="456" w:type="pct"/>
            <w:tcBorders>
              <w:top w:val="nil"/>
              <w:left w:val="nil"/>
              <w:bottom w:val="single" w:sz="8" w:space="0" w:color="000000" w:themeColor="text1"/>
              <w:right w:val="single" w:sz="4" w:space="0" w:color="auto"/>
            </w:tcBorders>
            <w:tcMar>
              <w:top w:w="100" w:type="dxa"/>
              <w:left w:w="100" w:type="dxa"/>
              <w:bottom w:w="100" w:type="dxa"/>
              <w:right w:w="100" w:type="dxa"/>
            </w:tcMar>
          </w:tcPr>
          <w:p w14:paraId="1CEC975F" w14:textId="6FF0F314"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Male</w:t>
            </w:r>
          </w:p>
        </w:tc>
        <w:tc>
          <w:tcPr>
            <w:tcW w:w="607" w:type="pct"/>
            <w:tcBorders>
              <w:top w:val="single" w:sz="4" w:space="0" w:color="auto"/>
              <w:left w:val="single" w:sz="4" w:space="0" w:color="auto"/>
              <w:bottom w:val="single" w:sz="4" w:space="0" w:color="auto"/>
              <w:right w:val="single" w:sz="4" w:space="0" w:color="auto"/>
            </w:tcBorders>
          </w:tcPr>
          <w:p w14:paraId="53DAF63A" w14:textId="6FF0F314" w:rsidR="006C0E35" w:rsidRPr="00DA6416" w:rsidRDefault="00172D57">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Correct image link</w:t>
            </w:r>
          </w:p>
        </w:tc>
        <w:tc>
          <w:tcPr>
            <w:tcW w:w="680" w:type="pct"/>
            <w:tcBorders>
              <w:top w:val="nil"/>
              <w:left w:val="single" w:sz="4" w:space="0" w:color="auto"/>
              <w:bottom w:val="single" w:sz="8" w:space="0" w:color="000000" w:themeColor="text1"/>
              <w:right w:val="single" w:sz="8" w:space="0" w:color="000000" w:themeColor="text1"/>
            </w:tcBorders>
            <w:tcMar>
              <w:top w:w="100" w:type="dxa"/>
              <w:left w:w="100" w:type="dxa"/>
              <w:bottom w:w="100" w:type="dxa"/>
              <w:right w:w="100" w:type="dxa"/>
            </w:tcMar>
          </w:tcPr>
          <w:p w14:paraId="3B77DCF9" w14:textId="11B5BE3F" w:rsidR="006C0E35" w:rsidRPr="00DA6416" w:rsidRDefault="006C0E35">
            <w:pPr>
              <w:spacing w:before="240" w:line="276" w:lineRule="auto"/>
              <w:rPr>
                <w:rFonts w:ascii="Times New Roman" w:eastAsia="Times New Roman" w:hAnsi="Times New Roman" w:cs="Times New Roman"/>
                <w:sz w:val="20"/>
                <w:szCs w:val="20"/>
              </w:rPr>
            </w:pPr>
            <w:r w:rsidRPr="72746423">
              <w:rPr>
                <w:rFonts w:ascii="Times New Roman" w:eastAsia="Times New Roman" w:hAnsi="Times New Roman" w:cs="Times New Roman"/>
                <w:sz w:val="20"/>
                <w:szCs w:val="20"/>
              </w:rPr>
              <w:t xml:space="preserve">“User registered” and the user is directed to the </w:t>
            </w:r>
            <w:r w:rsidR="62B2FD90" w:rsidRPr="72746423">
              <w:rPr>
                <w:rFonts w:ascii="Times New Roman" w:eastAsia="Times New Roman" w:hAnsi="Times New Roman" w:cs="Times New Roman"/>
                <w:sz w:val="20"/>
                <w:szCs w:val="20"/>
              </w:rPr>
              <w:t>Main</w:t>
            </w:r>
            <w:r w:rsidRPr="72746423">
              <w:rPr>
                <w:rFonts w:ascii="Times New Roman" w:eastAsia="Times New Roman" w:hAnsi="Times New Roman" w:cs="Times New Roman"/>
                <w:sz w:val="20"/>
                <w:szCs w:val="20"/>
              </w:rPr>
              <w:t xml:space="preserve"> page. </w:t>
            </w:r>
          </w:p>
        </w:tc>
        <w:tc>
          <w:tcPr>
            <w:tcW w:w="530" w:type="pct"/>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064FE8C" w14:textId="6FF0F314" w:rsidR="006C0E35" w:rsidRPr="00DA6416" w:rsidRDefault="006C0E35">
            <w:pPr>
              <w:spacing w:before="240" w:line="276" w:lineRule="auto"/>
              <w:rPr>
                <w:rFonts w:ascii="Times New Roman" w:eastAsia="Times New Roman" w:hAnsi="Times New Roman" w:cs="Times New Roman"/>
                <w:sz w:val="20"/>
                <w:szCs w:val="20"/>
              </w:rPr>
            </w:pPr>
            <w:r w:rsidRPr="44193102">
              <w:rPr>
                <w:rFonts w:ascii="Times New Roman" w:eastAsia="Times New Roman" w:hAnsi="Times New Roman" w:cs="Times New Roman"/>
                <w:sz w:val="20"/>
                <w:szCs w:val="20"/>
              </w:rPr>
              <w:t>Pass</w:t>
            </w:r>
          </w:p>
        </w:tc>
      </w:tr>
    </w:tbl>
    <w:p w14:paraId="51AB84D9" w14:textId="7E8C5855" w:rsidR="00744815" w:rsidRPr="00DA6416" w:rsidRDefault="65AD99BB" w:rsidP="001B6107">
      <w:pPr>
        <w:spacing w:before="240" w:after="240" w:line="276" w:lineRule="auto"/>
        <w:rPr>
          <w:rFonts w:ascii="Times New Roman" w:eastAsia="Times New Roman" w:hAnsi="Times New Roman" w:cs="Times New Roman"/>
          <w:sz w:val="24"/>
          <w:szCs w:val="24"/>
        </w:rPr>
      </w:pPr>
      <w:r w:rsidRPr="44193102">
        <w:rPr>
          <w:rFonts w:ascii="Times New Roman" w:eastAsia="Times New Roman" w:hAnsi="Times New Roman" w:cs="Times New Roman"/>
          <w:sz w:val="24"/>
          <w:szCs w:val="24"/>
        </w:rPr>
        <w:t xml:space="preserve"> </w:t>
      </w:r>
    </w:p>
    <w:p w14:paraId="6B2A5D78" w14:textId="314F81EE" w:rsidR="00744815" w:rsidRPr="00DA6416" w:rsidRDefault="047ACDF0"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lastRenderedPageBreak/>
        <w:t>Change Password</w:t>
      </w:r>
    </w:p>
    <w:p w14:paraId="3C145033" w14:textId="0CE373E2" w:rsidR="00744815" w:rsidRPr="00DA6416" w:rsidRDefault="65AD99BB" w:rsidP="3A2C435E">
      <w:pPr>
        <w:spacing w:before="240" w:after="240" w:line="276" w:lineRule="auto"/>
        <w:rPr>
          <w:rFonts w:ascii="Times New Roman" w:eastAsia="Times New Roman" w:hAnsi="Times New Roman" w:cs="Times New Roman"/>
          <w:sz w:val="24"/>
          <w:szCs w:val="24"/>
        </w:rPr>
      </w:pPr>
      <w:r w:rsidRPr="44193102">
        <w:rPr>
          <w:rFonts w:ascii="Times New Roman" w:eastAsia="Times New Roman" w:hAnsi="Times New Roman" w:cs="Times New Roman"/>
        </w:rPr>
        <w:t xml:space="preserve">Checking if the password meets the valid requirements. </w:t>
      </w:r>
    </w:p>
    <w:tbl>
      <w:tblPr>
        <w:tblW w:w="93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90"/>
        <w:gridCol w:w="4905"/>
        <w:gridCol w:w="2550"/>
      </w:tblGrid>
      <w:tr w:rsidR="00744815" w14:paraId="4AF33DF1" w14:textId="77777777" w:rsidTr="72746423">
        <w:trPr>
          <w:trHeight w:val="49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55866C"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Password</w:t>
            </w:r>
          </w:p>
        </w:tc>
        <w:tc>
          <w:tcPr>
            <w:tcW w:w="4905"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612CB87"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Expected Output</w:t>
            </w:r>
          </w:p>
        </w:tc>
        <w:tc>
          <w:tcPr>
            <w:tcW w:w="255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2A16E245" w14:textId="6FF804FA"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 xml:space="preserve">Result </w:t>
            </w:r>
          </w:p>
        </w:tc>
      </w:tr>
      <w:tr w:rsidR="00744815" w14:paraId="4A664344" w14:textId="77777777" w:rsidTr="72746423">
        <w:trPr>
          <w:trHeight w:val="495"/>
        </w:trPr>
        <w:tc>
          <w:tcPr>
            <w:tcW w:w="1890" w:type="dxa"/>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709C2E53" w14:textId="3F15D2A4" w:rsidR="00744815" w:rsidRDefault="767ED4BD">
            <w:pPr>
              <w:spacing w:before="240" w:line="276" w:lineRule="auto"/>
            </w:pPr>
            <w:r w:rsidRPr="72746423">
              <w:rPr>
                <w:rFonts w:ascii="Times New Roman" w:eastAsia="Times New Roman" w:hAnsi="Times New Roman" w:cs="Times New Roman"/>
              </w:rPr>
              <w:t>No entry</w:t>
            </w:r>
          </w:p>
        </w:tc>
        <w:tc>
          <w:tcPr>
            <w:tcW w:w="490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2AA15F2"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“New Password field is left empty”</w:t>
            </w:r>
          </w:p>
        </w:tc>
        <w:tc>
          <w:tcPr>
            <w:tcW w:w="2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218BF0E"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Pass</w:t>
            </w:r>
          </w:p>
        </w:tc>
      </w:tr>
      <w:tr w:rsidR="00744815" w14:paraId="0421554F" w14:textId="77777777" w:rsidTr="72746423">
        <w:trPr>
          <w:trHeight w:val="495"/>
        </w:trPr>
        <w:tc>
          <w:tcPr>
            <w:tcW w:w="1890" w:type="dxa"/>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502F76F9"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hello</w:t>
            </w:r>
          </w:p>
        </w:tc>
        <w:tc>
          <w:tcPr>
            <w:tcW w:w="490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7F3FE2E"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w:t>
            </w:r>
            <w:proofErr w:type="gramStart"/>
            <w:r w:rsidRPr="44193102">
              <w:rPr>
                <w:rFonts w:ascii="Times New Roman" w:eastAsia="Times New Roman" w:hAnsi="Times New Roman" w:cs="Times New Roman"/>
              </w:rPr>
              <w:t>Password</w:t>
            </w:r>
            <w:proofErr w:type="gramEnd"/>
            <w:r w:rsidRPr="44193102">
              <w:rPr>
                <w:rFonts w:ascii="Times New Roman" w:eastAsia="Times New Roman" w:hAnsi="Times New Roman" w:cs="Times New Roman"/>
              </w:rPr>
              <w:t xml:space="preserve"> enter is too weak. Please Try again.</w:t>
            </w:r>
          </w:p>
        </w:tc>
        <w:tc>
          <w:tcPr>
            <w:tcW w:w="2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66B0EBD"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Pass</w:t>
            </w:r>
          </w:p>
        </w:tc>
      </w:tr>
      <w:tr w:rsidR="00744815" w14:paraId="7788E338" w14:textId="77777777" w:rsidTr="72746423">
        <w:trPr>
          <w:trHeight w:val="495"/>
        </w:trPr>
        <w:tc>
          <w:tcPr>
            <w:tcW w:w="18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279DD" w14:textId="107BD525" w:rsidR="00744815" w:rsidRPr="00DA6416" w:rsidRDefault="00910B25">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jelly22fi$h</w:t>
            </w:r>
          </w:p>
        </w:tc>
        <w:tc>
          <w:tcPr>
            <w:tcW w:w="4905"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E99D5AC" w14:textId="77777777" w:rsidR="00744815" w:rsidRPr="00DA6416" w:rsidRDefault="000E7704">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“Password Reset Successful”</w:t>
            </w:r>
          </w:p>
        </w:tc>
        <w:tc>
          <w:tcPr>
            <w:tcW w:w="2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EA6FEC6" w14:textId="43B61803" w:rsidR="00744815" w:rsidRPr="00DA6416" w:rsidRDefault="7F85E12F">
            <w:pPr>
              <w:spacing w:before="240" w:line="276" w:lineRule="auto"/>
              <w:rPr>
                <w:rFonts w:ascii="Times New Roman" w:eastAsia="Times New Roman" w:hAnsi="Times New Roman" w:cs="Times New Roman"/>
              </w:rPr>
            </w:pPr>
            <w:r w:rsidRPr="72746423">
              <w:rPr>
                <w:rFonts w:ascii="Times New Roman" w:eastAsia="Times New Roman" w:hAnsi="Times New Roman" w:cs="Times New Roman"/>
              </w:rPr>
              <w:t xml:space="preserve">Password reset. </w:t>
            </w:r>
            <w:r w:rsidR="000E7704" w:rsidRPr="72746423">
              <w:rPr>
                <w:rFonts w:ascii="Times New Roman" w:eastAsia="Times New Roman" w:hAnsi="Times New Roman" w:cs="Times New Roman"/>
              </w:rPr>
              <w:t>Pass</w:t>
            </w:r>
          </w:p>
        </w:tc>
      </w:tr>
    </w:tbl>
    <w:p w14:paraId="5981CDC2" w14:textId="77777777" w:rsidR="00744815" w:rsidRPr="00DA6416" w:rsidRDefault="00744815">
      <w:pPr>
        <w:rPr>
          <w:rFonts w:ascii="Times New Roman" w:eastAsia="Times New Roman" w:hAnsi="Times New Roman" w:cs="Times New Roman"/>
        </w:rPr>
      </w:pPr>
    </w:p>
    <w:p w14:paraId="6B57B66C" w14:textId="26669453" w:rsidR="03F0CCC3" w:rsidRPr="00DA6416" w:rsidRDefault="03F0CCC3"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Change Username</w:t>
      </w:r>
    </w:p>
    <w:p w14:paraId="63BF7366" w14:textId="2DB25A32" w:rsidR="00744815" w:rsidRPr="00DA6416" w:rsidRDefault="65AD99BB">
      <w:pPr>
        <w:pStyle w:val="Heading2"/>
        <w:spacing w:before="240" w:line="276" w:lineRule="auto"/>
        <w:ind w:left="0" w:firstLine="0"/>
        <w:rPr>
          <w:rFonts w:ascii="Times New Roman" w:eastAsia="Times New Roman" w:hAnsi="Times New Roman" w:cs="Times New Roman"/>
          <w:b w:val="0"/>
          <w:sz w:val="22"/>
          <w:szCs w:val="22"/>
        </w:rPr>
      </w:pPr>
      <w:bookmarkStart w:id="214" w:name="_Toc118640817"/>
      <w:bookmarkStart w:id="215" w:name="_Toc118838282"/>
      <w:bookmarkStart w:id="216" w:name="_Toc1063702660"/>
      <w:bookmarkStart w:id="217" w:name="_Toc2099054437"/>
      <w:r w:rsidRPr="44193102">
        <w:rPr>
          <w:rFonts w:ascii="Times New Roman" w:eastAsia="Times New Roman" w:hAnsi="Times New Roman" w:cs="Times New Roman"/>
          <w:b w:val="0"/>
          <w:sz w:val="22"/>
          <w:szCs w:val="22"/>
        </w:rPr>
        <w:t>Checking if the username is changed correctly.</w:t>
      </w:r>
      <w:bookmarkEnd w:id="214"/>
      <w:bookmarkEnd w:id="215"/>
      <w:r w:rsidRPr="44193102">
        <w:rPr>
          <w:rFonts w:ascii="Times New Roman" w:eastAsia="Times New Roman" w:hAnsi="Times New Roman" w:cs="Times New Roman"/>
          <w:b w:val="0"/>
          <w:sz w:val="22"/>
          <w:szCs w:val="22"/>
        </w:rPr>
        <w:t xml:space="preserve"> </w:t>
      </w:r>
      <w:bookmarkEnd w:id="216"/>
      <w:bookmarkEnd w:id="217"/>
    </w:p>
    <w:tbl>
      <w:tblPr>
        <w:tblW w:w="93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290"/>
        <w:gridCol w:w="5430"/>
        <w:gridCol w:w="2610"/>
      </w:tblGrid>
      <w:tr w:rsidR="00744815" w14:paraId="5A17C632" w14:textId="77777777" w:rsidTr="72746423">
        <w:trPr>
          <w:trHeight w:val="495"/>
        </w:trPr>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BB0DC9" w14:textId="77777777"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18" w:name="_Toc118640818"/>
            <w:bookmarkStart w:id="219" w:name="_Toc118838283"/>
            <w:bookmarkStart w:id="220" w:name="_Toc618268006"/>
            <w:bookmarkStart w:id="221" w:name="_Toc1889902198"/>
            <w:r w:rsidRPr="44193102">
              <w:rPr>
                <w:rFonts w:ascii="Times New Roman" w:eastAsia="Times New Roman" w:hAnsi="Times New Roman" w:cs="Times New Roman"/>
                <w:b w:val="0"/>
                <w:sz w:val="22"/>
                <w:szCs w:val="22"/>
              </w:rPr>
              <w:t>Username</w:t>
            </w:r>
            <w:bookmarkEnd w:id="218"/>
            <w:bookmarkEnd w:id="219"/>
            <w:bookmarkEnd w:id="220"/>
            <w:bookmarkEnd w:id="221"/>
          </w:p>
        </w:tc>
        <w:tc>
          <w:tcPr>
            <w:tcW w:w="543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0CA9EB" w14:textId="77777777"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22" w:name="_Toc118640819"/>
            <w:bookmarkStart w:id="223" w:name="_Toc118838284"/>
            <w:bookmarkStart w:id="224" w:name="_Toc284595229"/>
            <w:bookmarkStart w:id="225" w:name="_Toc1394813869"/>
            <w:r w:rsidRPr="44193102">
              <w:rPr>
                <w:rFonts w:ascii="Times New Roman" w:eastAsia="Times New Roman" w:hAnsi="Times New Roman" w:cs="Times New Roman"/>
                <w:b w:val="0"/>
                <w:sz w:val="22"/>
                <w:szCs w:val="22"/>
              </w:rPr>
              <w:t>Expected Output</w:t>
            </w:r>
            <w:bookmarkEnd w:id="222"/>
            <w:bookmarkEnd w:id="223"/>
            <w:bookmarkEnd w:id="224"/>
            <w:bookmarkEnd w:id="225"/>
          </w:p>
        </w:tc>
        <w:tc>
          <w:tcPr>
            <w:tcW w:w="261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9DF644E" w14:textId="35F8595C"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26" w:name="_Toc118838285"/>
            <w:bookmarkStart w:id="227" w:name="_Toc118640820"/>
            <w:bookmarkStart w:id="228" w:name="_Toc1120624501"/>
            <w:bookmarkStart w:id="229" w:name="_Toc551236899"/>
            <w:r w:rsidRPr="44193102">
              <w:rPr>
                <w:rFonts w:ascii="Times New Roman" w:eastAsia="Times New Roman" w:hAnsi="Times New Roman" w:cs="Times New Roman"/>
                <w:b w:val="0"/>
                <w:sz w:val="22"/>
                <w:szCs w:val="22"/>
              </w:rPr>
              <w:t>Result</w:t>
            </w:r>
            <w:bookmarkEnd w:id="226"/>
            <w:r w:rsidRPr="44193102">
              <w:rPr>
                <w:rFonts w:ascii="Times New Roman" w:eastAsia="Times New Roman" w:hAnsi="Times New Roman" w:cs="Times New Roman"/>
                <w:b w:val="0"/>
                <w:sz w:val="22"/>
                <w:szCs w:val="22"/>
              </w:rPr>
              <w:t xml:space="preserve"> </w:t>
            </w:r>
            <w:bookmarkEnd w:id="227"/>
            <w:bookmarkEnd w:id="228"/>
            <w:bookmarkEnd w:id="229"/>
          </w:p>
        </w:tc>
      </w:tr>
      <w:tr w:rsidR="00744815" w14:paraId="1347965C" w14:textId="77777777" w:rsidTr="72746423">
        <w:trPr>
          <w:trHeight w:val="495"/>
        </w:trPr>
        <w:tc>
          <w:tcPr>
            <w:tcW w:w="1290" w:type="dxa"/>
            <w:tcBorders>
              <w:top w:val="nil"/>
              <w:left w:val="single" w:sz="8" w:space="0" w:color="000000" w:themeColor="text1"/>
              <w:bottom w:val="single" w:sz="8" w:space="0" w:color="000000" w:themeColor="text1"/>
              <w:right w:val="single" w:sz="8" w:space="0" w:color="000000" w:themeColor="text1"/>
            </w:tcBorders>
            <w:shd w:val="clear" w:color="auto" w:fill="EA9999"/>
            <w:tcMar>
              <w:top w:w="100" w:type="dxa"/>
              <w:left w:w="100" w:type="dxa"/>
              <w:bottom w:w="100" w:type="dxa"/>
              <w:right w:w="100" w:type="dxa"/>
            </w:tcMar>
          </w:tcPr>
          <w:p w14:paraId="5D1B5F67" w14:textId="72660AE9" w:rsidR="00744815" w:rsidRPr="00DA6416" w:rsidRDefault="5142FF24" w:rsidP="72746423">
            <w:pPr>
              <w:pStyle w:val="Heading2"/>
              <w:spacing w:before="240" w:line="276" w:lineRule="auto"/>
              <w:ind w:left="0"/>
              <w:rPr>
                <w:rFonts w:ascii="Times New Roman" w:eastAsia="Times New Roman" w:hAnsi="Times New Roman" w:cs="Times New Roman"/>
                <w:b w:val="0"/>
                <w:sz w:val="22"/>
                <w:szCs w:val="22"/>
              </w:rPr>
            </w:pPr>
            <w:bookmarkStart w:id="230" w:name="_Toc2058914594"/>
            <w:bookmarkStart w:id="231" w:name="_Toc1939850301"/>
            <w:r w:rsidRPr="72746423">
              <w:rPr>
                <w:rFonts w:ascii="Times New Roman" w:eastAsia="Times New Roman" w:hAnsi="Times New Roman" w:cs="Times New Roman"/>
                <w:b w:val="0"/>
                <w:sz w:val="22"/>
                <w:szCs w:val="22"/>
              </w:rPr>
              <w:t xml:space="preserve">      </w:t>
            </w:r>
            <w:bookmarkStart w:id="232" w:name="_Toc118838286"/>
            <w:r w:rsidRPr="72746423">
              <w:rPr>
                <w:rFonts w:ascii="Times New Roman" w:eastAsia="Times New Roman" w:hAnsi="Times New Roman" w:cs="Times New Roman"/>
                <w:b w:val="0"/>
                <w:sz w:val="22"/>
                <w:szCs w:val="22"/>
              </w:rPr>
              <w:t>No entry</w:t>
            </w:r>
            <w:bookmarkEnd w:id="230"/>
            <w:bookmarkEnd w:id="231"/>
            <w:bookmarkEnd w:id="232"/>
          </w:p>
        </w:tc>
        <w:tc>
          <w:tcPr>
            <w:tcW w:w="543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E27DA31" w14:textId="77777777" w:rsidR="00744815" w:rsidRPr="00DA6416" w:rsidRDefault="000E7704" w:rsidP="36AA1F1B">
            <w:pPr>
              <w:pStyle w:val="Heading2"/>
              <w:ind w:left="0" w:firstLine="0"/>
              <w:rPr>
                <w:rFonts w:ascii="Times New Roman" w:eastAsia="Times New Roman" w:hAnsi="Times New Roman" w:cs="Times New Roman"/>
                <w:b w:val="0"/>
                <w:sz w:val="22"/>
                <w:szCs w:val="22"/>
              </w:rPr>
            </w:pPr>
            <w:bookmarkStart w:id="233" w:name="_Toc118640822"/>
            <w:bookmarkStart w:id="234" w:name="_Toc118838287"/>
            <w:bookmarkStart w:id="235" w:name="_Toc1160561905"/>
            <w:bookmarkStart w:id="236" w:name="_Toc1660226143"/>
            <w:r w:rsidRPr="44193102">
              <w:rPr>
                <w:rFonts w:ascii="Times New Roman" w:eastAsia="Times New Roman" w:hAnsi="Times New Roman" w:cs="Times New Roman"/>
                <w:b w:val="0"/>
                <w:sz w:val="22"/>
                <w:szCs w:val="22"/>
              </w:rPr>
              <w:t>“Username field is empty”</w:t>
            </w:r>
            <w:bookmarkEnd w:id="233"/>
            <w:bookmarkEnd w:id="234"/>
            <w:bookmarkEnd w:id="235"/>
            <w:bookmarkEnd w:id="236"/>
          </w:p>
        </w:tc>
        <w:tc>
          <w:tcPr>
            <w:tcW w:w="26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9EA7998" w14:textId="77777777"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37" w:name="_Toc118640823"/>
            <w:bookmarkStart w:id="238" w:name="_Toc118838288"/>
            <w:bookmarkStart w:id="239" w:name="_Toc445431764"/>
            <w:bookmarkStart w:id="240" w:name="_Toc1726960618"/>
            <w:r w:rsidRPr="44193102">
              <w:rPr>
                <w:rFonts w:ascii="Times New Roman" w:eastAsia="Times New Roman" w:hAnsi="Times New Roman" w:cs="Times New Roman"/>
                <w:b w:val="0"/>
                <w:sz w:val="22"/>
                <w:szCs w:val="22"/>
              </w:rPr>
              <w:t>Pass</w:t>
            </w:r>
            <w:bookmarkEnd w:id="237"/>
            <w:bookmarkEnd w:id="238"/>
            <w:bookmarkEnd w:id="239"/>
            <w:bookmarkEnd w:id="240"/>
          </w:p>
        </w:tc>
      </w:tr>
      <w:tr w:rsidR="00744815" w14:paraId="7709376B" w14:textId="77777777" w:rsidTr="72746423">
        <w:trPr>
          <w:trHeight w:val="495"/>
        </w:trPr>
        <w:tc>
          <w:tcPr>
            <w:tcW w:w="129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00E9B" w14:textId="77777777"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41" w:name="_Toc118640824"/>
            <w:bookmarkStart w:id="242" w:name="_Toc118838289"/>
            <w:bookmarkStart w:id="243" w:name="_Toc1128545296"/>
            <w:bookmarkStart w:id="244" w:name="_Toc1282159050"/>
            <w:proofErr w:type="spellStart"/>
            <w:r w:rsidRPr="44193102">
              <w:rPr>
                <w:rFonts w:ascii="Times New Roman" w:eastAsia="Times New Roman" w:hAnsi="Times New Roman" w:cs="Times New Roman"/>
                <w:b w:val="0"/>
                <w:sz w:val="22"/>
                <w:szCs w:val="22"/>
              </w:rPr>
              <w:t>Cownic</w:t>
            </w:r>
            <w:bookmarkEnd w:id="241"/>
            <w:bookmarkEnd w:id="242"/>
            <w:bookmarkEnd w:id="243"/>
            <w:bookmarkEnd w:id="244"/>
            <w:proofErr w:type="spellEnd"/>
          </w:p>
        </w:tc>
        <w:tc>
          <w:tcPr>
            <w:tcW w:w="543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C1D1937" w14:textId="77777777" w:rsidR="00744815" w:rsidRPr="00DA6416" w:rsidRDefault="000E7704" w:rsidP="36AA1F1B">
            <w:pPr>
              <w:pStyle w:val="Heading2"/>
              <w:spacing w:before="240" w:line="276" w:lineRule="auto"/>
              <w:ind w:left="0" w:firstLine="0"/>
              <w:rPr>
                <w:rFonts w:ascii="Times New Roman" w:eastAsia="Times New Roman" w:hAnsi="Times New Roman" w:cs="Times New Roman"/>
                <w:b w:val="0"/>
                <w:sz w:val="22"/>
                <w:szCs w:val="22"/>
              </w:rPr>
            </w:pPr>
            <w:bookmarkStart w:id="245" w:name="_djg0eadbpuyg" w:colFirst="0" w:colLast="0"/>
            <w:bookmarkStart w:id="246" w:name="_Toc118640825"/>
            <w:bookmarkStart w:id="247" w:name="_Toc118838290"/>
            <w:bookmarkStart w:id="248" w:name="_Toc239479412"/>
            <w:bookmarkStart w:id="249" w:name="_Toc282146372"/>
            <w:bookmarkEnd w:id="245"/>
            <w:r w:rsidRPr="44193102">
              <w:rPr>
                <w:rFonts w:ascii="Times New Roman" w:eastAsia="Times New Roman" w:hAnsi="Times New Roman" w:cs="Times New Roman"/>
                <w:b w:val="0"/>
                <w:sz w:val="22"/>
                <w:szCs w:val="22"/>
              </w:rPr>
              <w:t xml:space="preserve">“Username updated”, reflected in the </w:t>
            </w:r>
            <w:proofErr w:type="gramStart"/>
            <w:r w:rsidRPr="44193102">
              <w:rPr>
                <w:rFonts w:ascii="Times New Roman" w:eastAsia="Times New Roman" w:hAnsi="Times New Roman" w:cs="Times New Roman"/>
                <w:b w:val="0"/>
                <w:sz w:val="22"/>
                <w:szCs w:val="22"/>
              </w:rPr>
              <w:t>Home</w:t>
            </w:r>
            <w:proofErr w:type="gramEnd"/>
            <w:r w:rsidRPr="44193102">
              <w:rPr>
                <w:rFonts w:ascii="Times New Roman" w:eastAsia="Times New Roman" w:hAnsi="Times New Roman" w:cs="Times New Roman"/>
                <w:b w:val="0"/>
                <w:sz w:val="22"/>
                <w:szCs w:val="22"/>
              </w:rPr>
              <w:t xml:space="preserve"> page.</w:t>
            </w:r>
            <w:bookmarkEnd w:id="246"/>
            <w:bookmarkEnd w:id="247"/>
            <w:r w:rsidRPr="44193102">
              <w:rPr>
                <w:rFonts w:ascii="Times New Roman" w:eastAsia="Times New Roman" w:hAnsi="Times New Roman" w:cs="Times New Roman"/>
                <w:b w:val="0"/>
                <w:sz w:val="22"/>
                <w:szCs w:val="22"/>
              </w:rPr>
              <w:t xml:space="preserve"> </w:t>
            </w:r>
            <w:bookmarkEnd w:id="248"/>
            <w:bookmarkEnd w:id="249"/>
          </w:p>
        </w:tc>
        <w:tc>
          <w:tcPr>
            <w:tcW w:w="26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35D22B5" w14:textId="4D32C197" w:rsidR="00744815" w:rsidRPr="00DA6416" w:rsidRDefault="23F660A6" w:rsidP="36AA1F1B">
            <w:pPr>
              <w:pStyle w:val="Heading2"/>
              <w:spacing w:before="240" w:line="276" w:lineRule="auto"/>
              <w:ind w:left="0" w:firstLine="0"/>
              <w:rPr>
                <w:rFonts w:ascii="Times New Roman" w:eastAsia="Times New Roman" w:hAnsi="Times New Roman" w:cs="Times New Roman"/>
                <w:b w:val="0"/>
                <w:sz w:val="22"/>
                <w:szCs w:val="22"/>
              </w:rPr>
            </w:pPr>
            <w:bookmarkStart w:id="250" w:name="_Toc118640826"/>
            <w:bookmarkStart w:id="251" w:name="_Toc118838291"/>
            <w:bookmarkStart w:id="252" w:name="_Toc7346352"/>
            <w:bookmarkStart w:id="253" w:name="_Toc1016862592"/>
            <w:r w:rsidRPr="72746423">
              <w:rPr>
                <w:rFonts w:ascii="Times New Roman" w:eastAsia="Times New Roman" w:hAnsi="Times New Roman" w:cs="Times New Roman"/>
                <w:b w:val="0"/>
                <w:sz w:val="22"/>
                <w:szCs w:val="22"/>
              </w:rPr>
              <w:t xml:space="preserve">Username is updated. </w:t>
            </w:r>
            <w:r w:rsidR="000E7704" w:rsidRPr="72746423">
              <w:rPr>
                <w:rFonts w:ascii="Times New Roman" w:eastAsia="Times New Roman" w:hAnsi="Times New Roman" w:cs="Times New Roman"/>
                <w:b w:val="0"/>
                <w:sz w:val="22"/>
                <w:szCs w:val="22"/>
              </w:rPr>
              <w:t>Pass</w:t>
            </w:r>
            <w:bookmarkEnd w:id="250"/>
            <w:bookmarkEnd w:id="251"/>
            <w:bookmarkEnd w:id="252"/>
            <w:bookmarkEnd w:id="253"/>
          </w:p>
        </w:tc>
      </w:tr>
    </w:tbl>
    <w:p w14:paraId="04A4FD63" w14:textId="7877523B" w:rsidR="3A2C435E" w:rsidRPr="00DA6416" w:rsidRDefault="3A2C435E" w:rsidP="3A2C435E">
      <w:pPr>
        <w:rPr>
          <w:rFonts w:ascii="Times New Roman" w:eastAsia="Times New Roman" w:hAnsi="Times New Roman" w:cs="Times New Roman"/>
        </w:rPr>
      </w:pPr>
    </w:p>
    <w:p w14:paraId="24EC8654" w14:textId="3EECF989" w:rsidR="3A2C435E" w:rsidRPr="00DA6416" w:rsidRDefault="3A2C435E" w:rsidP="3A2C435E">
      <w:pPr>
        <w:rPr>
          <w:rFonts w:ascii="Times New Roman" w:eastAsia="Times New Roman" w:hAnsi="Times New Roman" w:cs="Times New Roman"/>
        </w:rPr>
      </w:pPr>
    </w:p>
    <w:p w14:paraId="44810516" w14:textId="02024370" w:rsidR="36D6B87B" w:rsidRPr="00DA6416" w:rsidRDefault="36D6B87B"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Favorites</w:t>
      </w:r>
    </w:p>
    <w:tbl>
      <w:tblPr>
        <w:tblStyle w:val="TableGrid"/>
        <w:tblW w:w="0" w:type="auto"/>
        <w:tblLayout w:type="fixed"/>
        <w:tblLook w:val="06A0" w:firstRow="1" w:lastRow="0" w:firstColumn="1" w:lastColumn="0" w:noHBand="1" w:noVBand="1"/>
      </w:tblPr>
      <w:tblGrid>
        <w:gridCol w:w="1170"/>
        <w:gridCol w:w="2715"/>
        <w:gridCol w:w="2805"/>
        <w:gridCol w:w="2670"/>
      </w:tblGrid>
      <w:tr w:rsidR="3A2C435E" w14:paraId="2A8A5D99" w14:textId="77777777" w:rsidTr="3A2C435E">
        <w:tc>
          <w:tcPr>
            <w:tcW w:w="1170" w:type="dxa"/>
          </w:tcPr>
          <w:p w14:paraId="30A8640C" w14:textId="6F383E28"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Test Id</w:t>
            </w:r>
          </w:p>
        </w:tc>
        <w:tc>
          <w:tcPr>
            <w:tcW w:w="2715" w:type="dxa"/>
          </w:tcPr>
          <w:p w14:paraId="1F51C619" w14:textId="7E8E3F31"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Scenario</w:t>
            </w:r>
          </w:p>
        </w:tc>
        <w:tc>
          <w:tcPr>
            <w:tcW w:w="2805" w:type="dxa"/>
          </w:tcPr>
          <w:p w14:paraId="39680102" w14:textId="38FE59F4"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Expected Result</w:t>
            </w:r>
          </w:p>
        </w:tc>
        <w:tc>
          <w:tcPr>
            <w:tcW w:w="2670" w:type="dxa"/>
          </w:tcPr>
          <w:p w14:paraId="5A73925A" w14:textId="636AF196" w:rsidR="3A2C435E" w:rsidRPr="00DA6416" w:rsidRDefault="3A2C435E" w:rsidP="3A2C435E">
            <w:pPr>
              <w:rPr>
                <w:rFonts w:ascii="Times New Roman" w:eastAsia="Times New Roman" w:hAnsi="Times New Roman" w:cs="Times New Roman"/>
                <w:b/>
              </w:rPr>
            </w:pPr>
            <w:r w:rsidRPr="44193102">
              <w:rPr>
                <w:rFonts w:ascii="Times New Roman" w:eastAsia="Times New Roman" w:hAnsi="Times New Roman" w:cs="Times New Roman"/>
                <w:b/>
              </w:rPr>
              <w:t>Actual Result</w:t>
            </w:r>
          </w:p>
        </w:tc>
      </w:tr>
      <w:tr w:rsidR="3A2C435E" w14:paraId="60986EE5" w14:textId="77777777" w:rsidTr="3A2C435E">
        <w:tc>
          <w:tcPr>
            <w:tcW w:w="1170" w:type="dxa"/>
          </w:tcPr>
          <w:p w14:paraId="176E52AC" w14:textId="29623217"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1</w:t>
            </w:r>
          </w:p>
        </w:tc>
        <w:tc>
          <w:tcPr>
            <w:tcW w:w="2715" w:type="dxa"/>
          </w:tcPr>
          <w:p w14:paraId="71E3B882" w14:textId="24F431F0" w:rsidR="16292B14" w:rsidRPr="00DA6416" w:rsidRDefault="16292B14" w:rsidP="3A2C435E">
            <w:pPr>
              <w:rPr>
                <w:rFonts w:ascii="Times New Roman" w:eastAsia="Times New Roman" w:hAnsi="Times New Roman" w:cs="Times New Roman"/>
              </w:rPr>
            </w:pPr>
            <w:r w:rsidRPr="44193102">
              <w:rPr>
                <w:rFonts w:ascii="Times New Roman" w:eastAsia="Times New Roman" w:hAnsi="Times New Roman" w:cs="Times New Roman"/>
              </w:rPr>
              <w:t>Add a location to favorites</w:t>
            </w:r>
          </w:p>
        </w:tc>
        <w:tc>
          <w:tcPr>
            <w:tcW w:w="2805" w:type="dxa"/>
          </w:tcPr>
          <w:p w14:paraId="1A6B993C" w14:textId="0B07D0E7" w:rsidR="195559B9" w:rsidRPr="00DA6416" w:rsidRDefault="195559B9" w:rsidP="3A2C435E">
            <w:pPr>
              <w:rPr>
                <w:rFonts w:ascii="Times New Roman" w:eastAsia="Times New Roman" w:hAnsi="Times New Roman" w:cs="Times New Roman"/>
              </w:rPr>
            </w:pPr>
            <w:r w:rsidRPr="44193102">
              <w:rPr>
                <w:rFonts w:ascii="Times New Roman" w:eastAsia="Times New Roman" w:hAnsi="Times New Roman" w:cs="Times New Roman"/>
              </w:rPr>
              <w:t>The system saves the location into the favorites list</w:t>
            </w:r>
          </w:p>
        </w:tc>
        <w:tc>
          <w:tcPr>
            <w:tcW w:w="2670" w:type="dxa"/>
          </w:tcPr>
          <w:p w14:paraId="7EAB2712" w14:textId="7514F1FD" w:rsidR="3A2C435E" w:rsidRPr="00DA6416" w:rsidRDefault="6580A692" w:rsidP="3A2C435E">
            <w:pPr>
              <w:rPr>
                <w:rFonts w:ascii="Times New Roman" w:eastAsia="Times New Roman" w:hAnsi="Times New Roman" w:cs="Times New Roman"/>
              </w:rPr>
            </w:pPr>
            <w:r w:rsidRPr="72746423">
              <w:rPr>
                <w:rFonts w:ascii="Times New Roman" w:eastAsia="Times New Roman" w:hAnsi="Times New Roman" w:cs="Times New Roman"/>
              </w:rPr>
              <w:t xml:space="preserve">The system saves the location into the favorites list. </w:t>
            </w:r>
            <w:r w:rsidR="593B941B" w:rsidRPr="72746423">
              <w:rPr>
                <w:rFonts w:ascii="Times New Roman" w:eastAsia="Times New Roman" w:hAnsi="Times New Roman" w:cs="Times New Roman"/>
              </w:rPr>
              <w:t>Pass</w:t>
            </w:r>
          </w:p>
        </w:tc>
      </w:tr>
      <w:tr w:rsidR="3A2C435E" w14:paraId="597BFCE8" w14:textId="77777777" w:rsidTr="3A2C435E">
        <w:tc>
          <w:tcPr>
            <w:tcW w:w="1170" w:type="dxa"/>
          </w:tcPr>
          <w:p w14:paraId="5EB44D69" w14:textId="542BC4DB"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2</w:t>
            </w:r>
          </w:p>
        </w:tc>
        <w:tc>
          <w:tcPr>
            <w:tcW w:w="2715" w:type="dxa"/>
          </w:tcPr>
          <w:p w14:paraId="16B32CE6" w14:textId="2A0D6137" w:rsidR="75E3D7F8" w:rsidRPr="00DA6416" w:rsidRDefault="75E3D7F8" w:rsidP="3A2C435E">
            <w:pPr>
              <w:rPr>
                <w:rFonts w:ascii="Times New Roman" w:eastAsia="Times New Roman" w:hAnsi="Times New Roman" w:cs="Times New Roman"/>
              </w:rPr>
            </w:pPr>
            <w:r w:rsidRPr="44193102">
              <w:rPr>
                <w:rFonts w:ascii="Times New Roman" w:eastAsia="Times New Roman" w:hAnsi="Times New Roman" w:cs="Times New Roman"/>
              </w:rPr>
              <w:t xml:space="preserve">Add a location already in a favorites list </w:t>
            </w:r>
          </w:p>
        </w:tc>
        <w:tc>
          <w:tcPr>
            <w:tcW w:w="2805" w:type="dxa"/>
          </w:tcPr>
          <w:p w14:paraId="5401C9A7" w14:textId="2A934444" w:rsidR="2A891691" w:rsidRPr="00DA6416" w:rsidRDefault="2A891691" w:rsidP="3A2C435E">
            <w:pPr>
              <w:rPr>
                <w:rFonts w:ascii="Times New Roman" w:eastAsia="Times New Roman" w:hAnsi="Times New Roman" w:cs="Times New Roman"/>
              </w:rPr>
            </w:pPr>
            <w:r w:rsidRPr="44193102">
              <w:rPr>
                <w:rFonts w:ascii="Times New Roman" w:eastAsia="Times New Roman" w:hAnsi="Times New Roman" w:cs="Times New Roman"/>
              </w:rPr>
              <w:t>The system will display an error message “The location is already in favorites”</w:t>
            </w:r>
          </w:p>
        </w:tc>
        <w:tc>
          <w:tcPr>
            <w:tcW w:w="2670" w:type="dxa"/>
          </w:tcPr>
          <w:p w14:paraId="112B2E3C" w14:textId="08965698" w:rsidR="3A2C435E" w:rsidRPr="00DA6416" w:rsidRDefault="00791802" w:rsidP="3A2C435E">
            <w:pPr>
              <w:rPr>
                <w:rFonts w:ascii="Times New Roman" w:eastAsia="Times New Roman" w:hAnsi="Times New Roman" w:cs="Times New Roman"/>
              </w:rPr>
            </w:pPr>
            <w:r w:rsidRPr="44193102">
              <w:rPr>
                <w:rFonts w:ascii="Times New Roman" w:eastAsia="Times New Roman" w:hAnsi="Times New Roman" w:cs="Times New Roman"/>
              </w:rPr>
              <w:t>Pass</w:t>
            </w:r>
          </w:p>
        </w:tc>
      </w:tr>
      <w:tr w:rsidR="3A2C435E" w14:paraId="2C588091" w14:textId="77777777" w:rsidTr="3A2C435E">
        <w:tc>
          <w:tcPr>
            <w:tcW w:w="1170" w:type="dxa"/>
          </w:tcPr>
          <w:p w14:paraId="6E3EF89B" w14:textId="2F0062CB" w:rsidR="3A2C435E" w:rsidRPr="00DA6416" w:rsidRDefault="3A2C435E" w:rsidP="3A2C435E">
            <w:pPr>
              <w:rPr>
                <w:rFonts w:ascii="Times New Roman" w:eastAsia="Times New Roman" w:hAnsi="Times New Roman" w:cs="Times New Roman"/>
              </w:rPr>
            </w:pPr>
            <w:r w:rsidRPr="44193102">
              <w:rPr>
                <w:rFonts w:ascii="Times New Roman" w:eastAsia="Times New Roman" w:hAnsi="Times New Roman" w:cs="Times New Roman"/>
              </w:rPr>
              <w:t>3</w:t>
            </w:r>
          </w:p>
        </w:tc>
        <w:tc>
          <w:tcPr>
            <w:tcW w:w="2715" w:type="dxa"/>
          </w:tcPr>
          <w:p w14:paraId="2C4F7286" w14:textId="0EC0057A" w:rsidR="3341E21D" w:rsidRPr="00DA6416" w:rsidRDefault="3341E21D" w:rsidP="3A2C435E">
            <w:pPr>
              <w:rPr>
                <w:rFonts w:ascii="Times New Roman" w:eastAsia="Times New Roman" w:hAnsi="Times New Roman" w:cs="Times New Roman"/>
              </w:rPr>
            </w:pPr>
            <w:r w:rsidRPr="44193102">
              <w:rPr>
                <w:rFonts w:ascii="Times New Roman" w:eastAsia="Times New Roman" w:hAnsi="Times New Roman" w:cs="Times New Roman"/>
              </w:rPr>
              <w:t>View favorites</w:t>
            </w:r>
          </w:p>
        </w:tc>
        <w:tc>
          <w:tcPr>
            <w:tcW w:w="2805" w:type="dxa"/>
          </w:tcPr>
          <w:p w14:paraId="5D71A7C6" w14:textId="038FEE77" w:rsidR="41341E87" w:rsidRPr="00DA6416" w:rsidRDefault="41341E87" w:rsidP="3A2C435E">
            <w:pPr>
              <w:rPr>
                <w:rFonts w:ascii="Times New Roman" w:eastAsia="Times New Roman" w:hAnsi="Times New Roman" w:cs="Times New Roman"/>
              </w:rPr>
            </w:pPr>
            <w:r w:rsidRPr="44193102">
              <w:rPr>
                <w:rFonts w:ascii="Times New Roman" w:eastAsia="Times New Roman" w:hAnsi="Times New Roman" w:cs="Times New Roman"/>
              </w:rPr>
              <w:t>The system loads the list of user’s favorites and displays on the page.</w:t>
            </w:r>
          </w:p>
        </w:tc>
        <w:tc>
          <w:tcPr>
            <w:tcW w:w="2670" w:type="dxa"/>
          </w:tcPr>
          <w:p w14:paraId="5CE98BA0" w14:textId="764FE7F3" w:rsidR="3A2C435E" w:rsidRPr="00DA6416" w:rsidRDefault="00791802" w:rsidP="3A2C435E">
            <w:pPr>
              <w:rPr>
                <w:rFonts w:ascii="Times New Roman" w:eastAsia="Times New Roman" w:hAnsi="Times New Roman" w:cs="Times New Roman"/>
              </w:rPr>
            </w:pPr>
            <w:r w:rsidRPr="44193102">
              <w:rPr>
                <w:rFonts w:ascii="Times New Roman" w:eastAsia="Times New Roman" w:hAnsi="Times New Roman" w:cs="Times New Roman"/>
              </w:rPr>
              <w:t>Pass</w:t>
            </w:r>
          </w:p>
        </w:tc>
      </w:tr>
      <w:tr w:rsidR="3A2C435E" w14:paraId="4CFA1088" w14:textId="77777777" w:rsidTr="3A2C435E">
        <w:tc>
          <w:tcPr>
            <w:tcW w:w="1170" w:type="dxa"/>
          </w:tcPr>
          <w:p w14:paraId="3E6C3D93" w14:textId="1B6F85DC" w:rsidR="7D065C2A" w:rsidRPr="00DA6416" w:rsidRDefault="7D065C2A" w:rsidP="3A2C435E">
            <w:pPr>
              <w:rPr>
                <w:rFonts w:ascii="Times New Roman" w:eastAsia="Times New Roman" w:hAnsi="Times New Roman" w:cs="Times New Roman"/>
              </w:rPr>
            </w:pPr>
            <w:r w:rsidRPr="44193102">
              <w:rPr>
                <w:rFonts w:ascii="Times New Roman" w:eastAsia="Times New Roman" w:hAnsi="Times New Roman" w:cs="Times New Roman"/>
              </w:rPr>
              <w:t>4</w:t>
            </w:r>
          </w:p>
        </w:tc>
        <w:tc>
          <w:tcPr>
            <w:tcW w:w="2715" w:type="dxa"/>
          </w:tcPr>
          <w:p w14:paraId="7F642786" w14:textId="5D9D739B" w:rsidR="7D065C2A" w:rsidRPr="00DA6416" w:rsidRDefault="7D065C2A" w:rsidP="3A2C435E">
            <w:pPr>
              <w:rPr>
                <w:rFonts w:ascii="Times New Roman" w:eastAsia="Times New Roman" w:hAnsi="Times New Roman" w:cs="Times New Roman"/>
              </w:rPr>
            </w:pPr>
            <w:r w:rsidRPr="44193102">
              <w:rPr>
                <w:rFonts w:ascii="Times New Roman" w:eastAsia="Times New Roman" w:hAnsi="Times New Roman" w:cs="Times New Roman"/>
              </w:rPr>
              <w:t>View favorites but the list is empty</w:t>
            </w:r>
          </w:p>
        </w:tc>
        <w:tc>
          <w:tcPr>
            <w:tcW w:w="2805" w:type="dxa"/>
          </w:tcPr>
          <w:p w14:paraId="42AA6B5B" w14:textId="26B20D89" w:rsidR="15AC2950" w:rsidRPr="00DA6416" w:rsidRDefault="15AC2950" w:rsidP="3A2C435E">
            <w:pPr>
              <w:rPr>
                <w:rFonts w:ascii="Times New Roman" w:eastAsia="Times New Roman" w:hAnsi="Times New Roman" w:cs="Times New Roman"/>
              </w:rPr>
            </w:pPr>
            <w:r w:rsidRPr="44193102">
              <w:rPr>
                <w:rFonts w:ascii="Times New Roman" w:eastAsia="Times New Roman" w:hAnsi="Times New Roman" w:cs="Times New Roman"/>
              </w:rPr>
              <w:t>The system displays an error message.</w:t>
            </w:r>
          </w:p>
        </w:tc>
        <w:tc>
          <w:tcPr>
            <w:tcW w:w="2670" w:type="dxa"/>
          </w:tcPr>
          <w:p w14:paraId="42E3B2AE" w14:textId="798B5412" w:rsidR="3A2C435E" w:rsidRPr="00DA6416" w:rsidRDefault="00791802" w:rsidP="3A2C435E">
            <w:pPr>
              <w:rPr>
                <w:rFonts w:ascii="Times New Roman" w:eastAsia="Times New Roman" w:hAnsi="Times New Roman" w:cs="Times New Roman"/>
              </w:rPr>
            </w:pPr>
            <w:r w:rsidRPr="44193102">
              <w:rPr>
                <w:rFonts w:ascii="Times New Roman" w:eastAsia="Times New Roman" w:hAnsi="Times New Roman" w:cs="Times New Roman"/>
              </w:rPr>
              <w:t>Pass</w:t>
            </w:r>
          </w:p>
        </w:tc>
      </w:tr>
      <w:tr w:rsidR="3A2C435E" w14:paraId="5AF15373" w14:textId="77777777" w:rsidTr="3A2C435E">
        <w:tc>
          <w:tcPr>
            <w:tcW w:w="1170" w:type="dxa"/>
          </w:tcPr>
          <w:p w14:paraId="0DB27DB8" w14:textId="6D33D3A4" w:rsidR="7D065C2A" w:rsidRPr="00DA6416" w:rsidRDefault="7D065C2A" w:rsidP="3A2C435E">
            <w:pPr>
              <w:rPr>
                <w:rFonts w:ascii="Times New Roman" w:eastAsia="Times New Roman" w:hAnsi="Times New Roman" w:cs="Times New Roman"/>
              </w:rPr>
            </w:pPr>
            <w:r w:rsidRPr="44193102">
              <w:rPr>
                <w:rFonts w:ascii="Times New Roman" w:eastAsia="Times New Roman" w:hAnsi="Times New Roman" w:cs="Times New Roman"/>
              </w:rPr>
              <w:t>5</w:t>
            </w:r>
          </w:p>
        </w:tc>
        <w:tc>
          <w:tcPr>
            <w:tcW w:w="2715" w:type="dxa"/>
          </w:tcPr>
          <w:p w14:paraId="17FABB4F" w14:textId="75F77A0C" w:rsidR="7D065C2A" w:rsidRPr="00DA6416" w:rsidRDefault="7D065C2A" w:rsidP="3A2C435E">
            <w:pPr>
              <w:rPr>
                <w:rFonts w:ascii="Times New Roman" w:eastAsia="Times New Roman" w:hAnsi="Times New Roman" w:cs="Times New Roman"/>
              </w:rPr>
            </w:pPr>
            <w:r w:rsidRPr="44193102">
              <w:rPr>
                <w:rFonts w:ascii="Times New Roman" w:eastAsia="Times New Roman" w:hAnsi="Times New Roman" w:cs="Times New Roman"/>
              </w:rPr>
              <w:t>Remove favorites</w:t>
            </w:r>
          </w:p>
        </w:tc>
        <w:tc>
          <w:tcPr>
            <w:tcW w:w="2805" w:type="dxa"/>
          </w:tcPr>
          <w:p w14:paraId="740FB979" w14:textId="0DBB4FD4" w:rsidR="67A790B1" w:rsidRPr="00DA6416" w:rsidRDefault="67A790B1" w:rsidP="3A2C435E">
            <w:pPr>
              <w:rPr>
                <w:rFonts w:ascii="Times New Roman" w:eastAsia="Times New Roman" w:hAnsi="Times New Roman" w:cs="Times New Roman"/>
              </w:rPr>
            </w:pPr>
            <w:r w:rsidRPr="44193102">
              <w:rPr>
                <w:rFonts w:ascii="Times New Roman" w:eastAsia="Times New Roman" w:hAnsi="Times New Roman" w:cs="Times New Roman"/>
              </w:rPr>
              <w:t>The system updates the favorites list and is removed from the favorites.</w:t>
            </w:r>
          </w:p>
        </w:tc>
        <w:tc>
          <w:tcPr>
            <w:tcW w:w="2670" w:type="dxa"/>
          </w:tcPr>
          <w:p w14:paraId="33AA8748" w14:textId="47BDDDDC" w:rsidR="3A2C435E" w:rsidRPr="00DA6416" w:rsidRDefault="00791802" w:rsidP="3A2C435E">
            <w:pPr>
              <w:rPr>
                <w:rFonts w:ascii="Times New Roman" w:eastAsia="Times New Roman" w:hAnsi="Times New Roman" w:cs="Times New Roman"/>
              </w:rPr>
            </w:pPr>
            <w:r w:rsidRPr="44193102">
              <w:rPr>
                <w:rFonts w:ascii="Times New Roman" w:eastAsia="Times New Roman" w:hAnsi="Times New Roman" w:cs="Times New Roman"/>
              </w:rPr>
              <w:t>Pass</w:t>
            </w:r>
          </w:p>
        </w:tc>
      </w:tr>
    </w:tbl>
    <w:p w14:paraId="66A13394" w14:textId="31E52119" w:rsidR="00C458DC" w:rsidRPr="00DA6416" w:rsidRDefault="00C458DC" w:rsidP="29EA6215">
      <w:pPr>
        <w:rPr>
          <w:rFonts w:ascii="Times New Roman" w:eastAsia="Times New Roman" w:hAnsi="Times New Roman" w:cs="Times New Roman"/>
          <w:b/>
        </w:rPr>
      </w:pPr>
    </w:p>
    <w:p w14:paraId="11A300FB" w14:textId="7A406396" w:rsidR="3A2C435E" w:rsidRPr="00DA6416" w:rsidRDefault="3A2C435E" w:rsidP="3A2C435E">
      <w:pPr>
        <w:rPr>
          <w:rFonts w:ascii="Times New Roman" w:eastAsia="Times New Roman" w:hAnsi="Times New Roman" w:cs="Times New Roman"/>
          <w:b/>
        </w:rPr>
      </w:pPr>
    </w:p>
    <w:p w14:paraId="7FACA9AE" w14:textId="5E3FA02E" w:rsidR="00C458DC" w:rsidRPr="00DA6416" w:rsidRDefault="67A790B1"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Get User’s current location</w:t>
      </w:r>
    </w:p>
    <w:p w14:paraId="65A1276D" w14:textId="1796155D" w:rsidR="0069257A" w:rsidRPr="00DA6416" w:rsidRDefault="00B21FE5" w:rsidP="008C5D61">
      <w:pPr>
        <w:pStyle w:val="ListParagraph"/>
        <w:numPr>
          <w:ilvl w:val="0"/>
          <w:numId w:val="61"/>
        </w:numPr>
        <w:ind w:firstLineChars="0"/>
        <w:rPr>
          <w:rFonts w:ascii="Times New Roman" w:eastAsia="Times New Roman" w:hAnsi="Times New Roman" w:cs="Times New Roman"/>
        </w:rPr>
      </w:pPr>
      <w:r w:rsidRPr="44193102">
        <w:rPr>
          <w:rFonts w:ascii="Times New Roman" w:eastAsia="Times New Roman" w:hAnsi="Times New Roman" w:cs="Times New Roman"/>
        </w:rPr>
        <w:t xml:space="preserve">Display user’s geo location </w:t>
      </w:r>
      <w:r w:rsidR="00475AA8" w:rsidRPr="44193102">
        <w:rPr>
          <w:rFonts w:ascii="Times New Roman" w:eastAsia="Times New Roman" w:hAnsi="Times New Roman" w:cs="Times New Roman"/>
        </w:rPr>
        <w:t>on google map</w:t>
      </w:r>
      <w:r w:rsidRPr="44193102">
        <w:rPr>
          <w:rFonts w:ascii="Times New Roman" w:eastAsia="Times New Roman" w:hAnsi="Times New Roman" w:cs="Times New Roman"/>
        </w:rPr>
        <w:t xml:space="preserve"> (Valid inputs) </w:t>
      </w:r>
    </w:p>
    <w:tbl>
      <w:tblPr>
        <w:tblStyle w:val="TableGrid"/>
        <w:tblW w:w="0" w:type="auto"/>
        <w:tblInd w:w="-5" w:type="dxa"/>
        <w:tblLook w:val="04A0" w:firstRow="1" w:lastRow="0" w:firstColumn="1" w:lastColumn="0" w:noHBand="0" w:noVBand="1"/>
      </w:tblPr>
      <w:tblGrid>
        <w:gridCol w:w="1560"/>
        <w:gridCol w:w="1417"/>
        <w:gridCol w:w="3260"/>
        <w:gridCol w:w="3118"/>
      </w:tblGrid>
      <w:tr w:rsidR="0069257A" w:rsidRPr="00DA6416" w14:paraId="16914B2E" w14:textId="77777777" w:rsidTr="36AA1F1B">
        <w:trPr>
          <w:trHeight w:val="322"/>
        </w:trPr>
        <w:tc>
          <w:tcPr>
            <w:tcW w:w="2977" w:type="dxa"/>
            <w:gridSpan w:val="2"/>
          </w:tcPr>
          <w:p w14:paraId="47FE3F9A" w14:textId="3264E67B" w:rsidR="0069257A" w:rsidRPr="00DA6416" w:rsidRDefault="4CFC952A" w:rsidP="00C458DC">
            <w:pPr>
              <w:rPr>
                <w:rFonts w:ascii="Times New Roman" w:eastAsia="Times New Roman" w:hAnsi="Times New Roman" w:cs="Times New Roman"/>
                <w:b/>
              </w:rPr>
            </w:pPr>
            <w:r w:rsidRPr="44193102">
              <w:rPr>
                <w:rFonts w:ascii="Times New Roman" w:eastAsia="Times New Roman" w:hAnsi="Times New Roman" w:cs="Times New Roman"/>
                <w:b/>
              </w:rPr>
              <w:t>Test Input Latitude Longitude</w:t>
            </w:r>
          </w:p>
        </w:tc>
        <w:tc>
          <w:tcPr>
            <w:tcW w:w="3260" w:type="dxa"/>
          </w:tcPr>
          <w:p w14:paraId="0B685F96" w14:textId="3C1AF183" w:rsidR="0069257A" w:rsidRPr="00DA6416" w:rsidRDefault="00BE7E02" w:rsidP="00C458DC">
            <w:pPr>
              <w:rPr>
                <w:rFonts w:ascii="Times New Roman" w:eastAsia="Times New Roman" w:hAnsi="Times New Roman" w:cs="Times New Roman"/>
                <w:b/>
              </w:rPr>
            </w:pPr>
            <w:r w:rsidRPr="44193102">
              <w:rPr>
                <w:rFonts w:ascii="Times New Roman" w:eastAsia="Times New Roman" w:hAnsi="Times New Roman" w:cs="Times New Roman"/>
                <w:b/>
              </w:rPr>
              <w:t>Expected output</w:t>
            </w:r>
          </w:p>
        </w:tc>
        <w:tc>
          <w:tcPr>
            <w:tcW w:w="3118" w:type="dxa"/>
          </w:tcPr>
          <w:p w14:paraId="3E27C3DA" w14:textId="4E9BFBE4" w:rsidR="0069257A" w:rsidRPr="00DA6416" w:rsidRDefault="00BE7E02" w:rsidP="00C458DC">
            <w:pPr>
              <w:rPr>
                <w:rFonts w:ascii="Times New Roman" w:eastAsia="Times New Roman" w:hAnsi="Times New Roman" w:cs="Times New Roman"/>
                <w:b/>
              </w:rPr>
            </w:pPr>
            <w:r w:rsidRPr="44193102">
              <w:rPr>
                <w:rFonts w:ascii="Times New Roman" w:eastAsia="Times New Roman" w:hAnsi="Times New Roman" w:cs="Times New Roman"/>
                <w:b/>
              </w:rPr>
              <w:t>Actual Output</w:t>
            </w:r>
          </w:p>
        </w:tc>
      </w:tr>
      <w:tr w:rsidR="0069257A" w:rsidRPr="00DA6416" w14:paraId="36C1F763" w14:textId="77777777" w:rsidTr="36AA1F1B">
        <w:tc>
          <w:tcPr>
            <w:tcW w:w="1560" w:type="dxa"/>
          </w:tcPr>
          <w:p w14:paraId="5EFDD40A" w14:textId="7EB709DB" w:rsidR="0069257A" w:rsidRPr="00DA6416" w:rsidRDefault="0001107D" w:rsidP="00C458DC">
            <w:pPr>
              <w:rPr>
                <w:rFonts w:ascii="Times New Roman" w:eastAsia="Times New Roman" w:hAnsi="Times New Roman" w:cs="Times New Roman"/>
                <w:color w:val="000000" w:themeColor="text1"/>
              </w:rPr>
            </w:pPr>
            <w:r w:rsidRPr="44193102">
              <w:rPr>
                <w:rFonts w:ascii="Times New Roman" w:eastAsia="Times New Roman" w:hAnsi="Times New Roman" w:cs="Times New Roman"/>
                <w:color w:val="000000" w:themeColor="text1"/>
              </w:rPr>
              <w:t>1.3532919</w:t>
            </w:r>
          </w:p>
        </w:tc>
        <w:tc>
          <w:tcPr>
            <w:tcW w:w="1417" w:type="dxa"/>
          </w:tcPr>
          <w:p w14:paraId="4ABC638A" w14:textId="29984593" w:rsidR="0069257A" w:rsidRPr="00DA6416" w:rsidRDefault="00475AA8" w:rsidP="00C458DC">
            <w:pPr>
              <w:rPr>
                <w:rFonts w:ascii="Times New Roman" w:eastAsia="Times New Roman" w:hAnsi="Times New Roman" w:cs="Times New Roman"/>
              </w:rPr>
            </w:pPr>
            <w:r w:rsidRPr="44193102">
              <w:rPr>
                <w:rFonts w:ascii="Times New Roman" w:eastAsia="Times New Roman" w:hAnsi="Times New Roman" w:cs="Times New Roman"/>
              </w:rPr>
              <w:t>103.6920974</w:t>
            </w:r>
          </w:p>
        </w:tc>
        <w:tc>
          <w:tcPr>
            <w:tcW w:w="3260" w:type="dxa"/>
          </w:tcPr>
          <w:p w14:paraId="38439227" w14:textId="74150F09" w:rsidR="0069257A" w:rsidRPr="00C26E41" w:rsidRDefault="00040E36" w:rsidP="00C458DC">
            <w:pPr>
              <w:rPr>
                <w:rFonts w:ascii="Times New Roman" w:eastAsia="Times New Roman" w:hAnsi="Times New Roman" w:cs="Times New Roman"/>
              </w:rPr>
            </w:pPr>
            <w:r w:rsidRPr="44193102">
              <w:rPr>
                <w:rFonts w:ascii="Times New Roman" w:eastAsia="Times New Roman" w:hAnsi="Times New Roman" w:cs="Times New Roman"/>
              </w:rPr>
              <w:t>Hall of Residence 9 (Hall 9)</w:t>
            </w:r>
          </w:p>
        </w:tc>
        <w:tc>
          <w:tcPr>
            <w:tcW w:w="3118" w:type="dxa"/>
          </w:tcPr>
          <w:p w14:paraId="134AC706" w14:textId="38AECC7F" w:rsidR="0069257A" w:rsidRPr="00C26E41" w:rsidRDefault="00040E36" w:rsidP="00C458DC">
            <w:pPr>
              <w:rPr>
                <w:rFonts w:ascii="Times New Roman" w:eastAsia="Times New Roman" w:hAnsi="Times New Roman" w:cs="Times New Roman"/>
              </w:rPr>
            </w:pPr>
            <w:r w:rsidRPr="44193102">
              <w:rPr>
                <w:rFonts w:ascii="Times New Roman" w:eastAsia="Times New Roman" w:hAnsi="Times New Roman" w:cs="Times New Roman"/>
              </w:rPr>
              <w:t>Hall of Residence 9 (Hall 9)</w:t>
            </w:r>
          </w:p>
        </w:tc>
      </w:tr>
      <w:tr w:rsidR="0069257A" w:rsidRPr="00DA6416" w14:paraId="38D55B39" w14:textId="77777777" w:rsidTr="36AA1F1B">
        <w:tc>
          <w:tcPr>
            <w:tcW w:w="1560" w:type="dxa"/>
          </w:tcPr>
          <w:p w14:paraId="4A3C725F" w14:textId="16643C70" w:rsidR="0069257A" w:rsidRPr="006C234B" w:rsidRDefault="006C234B" w:rsidP="00C458DC">
            <w:pPr>
              <w:rPr>
                <w:rFonts w:ascii="Times New Roman" w:eastAsia="Times New Roman" w:hAnsi="Times New Roman" w:cs="Times New Roman"/>
              </w:rPr>
            </w:pPr>
            <w:r w:rsidRPr="44193102">
              <w:rPr>
                <w:rFonts w:ascii="Times New Roman" w:eastAsia="Times New Roman" w:hAnsi="Times New Roman" w:cs="Times New Roman"/>
              </w:rPr>
              <w:t>1.3543025</w:t>
            </w:r>
          </w:p>
        </w:tc>
        <w:tc>
          <w:tcPr>
            <w:tcW w:w="1417" w:type="dxa"/>
          </w:tcPr>
          <w:p w14:paraId="0BFC8573" w14:textId="0473A3BD" w:rsidR="0069257A" w:rsidRPr="00D11CAA" w:rsidRDefault="00D11CAA" w:rsidP="00C458DC">
            <w:pPr>
              <w:rPr>
                <w:rFonts w:ascii="Times New Roman" w:eastAsia="Times New Roman" w:hAnsi="Times New Roman" w:cs="Times New Roman"/>
              </w:rPr>
            </w:pPr>
            <w:r w:rsidRPr="44193102">
              <w:rPr>
                <w:rFonts w:ascii="Times New Roman" w:eastAsia="Times New Roman" w:hAnsi="Times New Roman" w:cs="Times New Roman"/>
              </w:rPr>
              <w:t>103.6834343</w:t>
            </w:r>
          </w:p>
        </w:tc>
        <w:tc>
          <w:tcPr>
            <w:tcW w:w="3260" w:type="dxa"/>
          </w:tcPr>
          <w:p w14:paraId="71984592" w14:textId="44ADA772" w:rsidR="0069257A" w:rsidRPr="00C26E41" w:rsidRDefault="00C26E41" w:rsidP="00C458DC">
            <w:pPr>
              <w:rPr>
                <w:rFonts w:ascii="Times New Roman" w:eastAsia="Times New Roman" w:hAnsi="Times New Roman" w:cs="Times New Roman"/>
              </w:rPr>
            </w:pPr>
            <w:r w:rsidRPr="44193102">
              <w:rPr>
                <w:rFonts w:ascii="Times New Roman" w:eastAsia="Times New Roman" w:hAnsi="Times New Roman" w:cs="Times New Roman"/>
              </w:rPr>
              <w:t>Hall of Residence 10 (Hall 10)</w:t>
            </w:r>
          </w:p>
        </w:tc>
        <w:tc>
          <w:tcPr>
            <w:tcW w:w="3118" w:type="dxa"/>
          </w:tcPr>
          <w:p w14:paraId="79B1E61A" w14:textId="0A45C5E5" w:rsidR="0069257A" w:rsidRPr="00C26E41" w:rsidRDefault="00C26E41" w:rsidP="00C458DC">
            <w:pPr>
              <w:rPr>
                <w:rFonts w:ascii="Times New Roman" w:eastAsia="Times New Roman" w:hAnsi="Times New Roman" w:cs="Times New Roman"/>
              </w:rPr>
            </w:pPr>
            <w:r w:rsidRPr="44193102">
              <w:rPr>
                <w:rFonts w:ascii="Times New Roman" w:eastAsia="Times New Roman" w:hAnsi="Times New Roman" w:cs="Times New Roman"/>
              </w:rPr>
              <w:t>Hall of Residence 10 (Hall 10)</w:t>
            </w:r>
          </w:p>
        </w:tc>
      </w:tr>
    </w:tbl>
    <w:p w14:paraId="61FA819A" w14:textId="77777777" w:rsidR="00C458DC" w:rsidRPr="00DA6416" w:rsidRDefault="00C458DC" w:rsidP="00C458DC">
      <w:pPr>
        <w:ind w:left="720"/>
        <w:rPr>
          <w:rFonts w:ascii="Times New Roman" w:eastAsia="Times New Roman" w:hAnsi="Times New Roman" w:cs="Times New Roman"/>
          <w:b/>
        </w:rPr>
      </w:pPr>
    </w:p>
    <w:p w14:paraId="1B93E04A" w14:textId="0F467882" w:rsidR="405B446A" w:rsidRPr="00DA6416" w:rsidRDefault="405B446A"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Get directions to a location</w:t>
      </w:r>
    </w:p>
    <w:tbl>
      <w:tblPr>
        <w:tblStyle w:val="TableGrid"/>
        <w:tblW w:w="5000" w:type="pct"/>
        <w:tblLook w:val="06A0" w:firstRow="1" w:lastRow="0" w:firstColumn="1" w:lastColumn="0" w:noHBand="1" w:noVBand="1"/>
      </w:tblPr>
      <w:tblGrid>
        <w:gridCol w:w="2830"/>
        <w:gridCol w:w="3190"/>
        <w:gridCol w:w="3467"/>
      </w:tblGrid>
      <w:tr w:rsidR="004E1C88" w:rsidRPr="00DA6416" w14:paraId="355F1DCA" w14:textId="77777777" w:rsidTr="044BC87E">
        <w:tc>
          <w:tcPr>
            <w:tcW w:w="1492" w:type="pct"/>
          </w:tcPr>
          <w:p w14:paraId="09109DBD" w14:textId="6FF0F314" w:rsidR="004E1C88" w:rsidRPr="00DA6416" w:rsidRDefault="004E1C88" w:rsidP="62A8F86D">
            <w:pPr>
              <w:rPr>
                <w:rFonts w:ascii="Times New Roman" w:eastAsia="Times New Roman" w:hAnsi="Times New Roman" w:cs="Times New Roman"/>
                <w:b/>
              </w:rPr>
            </w:pPr>
            <w:r w:rsidRPr="44193102">
              <w:rPr>
                <w:rFonts w:ascii="Times New Roman" w:eastAsia="Times New Roman" w:hAnsi="Times New Roman" w:cs="Times New Roman"/>
                <w:b/>
              </w:rPr>
              <w:t>Directions</w:t>
            </w:r>
          </w:p>
        </w:tc>
        <w:tc>
          <w:tcPr>
            <w:tcW w:w="1681" w:type="pct"/>
          </w:tcPr>
          <w:p w14:paraId="5CF3EFDB" w14:textId="6FF0F314" w:rsidR="004E1C88" w:rsidRPr="00DA6416" w:rsidRDefault="004E1C88" w:rsidP="62A8F86D">
            <w:pPr>
              <w:rPr>
                <w:rFonts w:ascii="Times New Roman" w:eastAsia="Times New Roman" w:hAnsi="Times New Roman" w:cs="Times New Roman"/>
                <w:b/>
              </w:rPr>
            </w:pPr>
            <w:r w:rsidRPr="44193102">
              <w:rPr>
                <w:rFonts w:ascii="Times New Roman" w:eastAsia="Times New Roman" w:hAnsi="Times New Roman" w:cs="Times New Roman"/>
                <w:b/>
              </w:rPr>
              <w:t>Expected Result</w:t>
            </w:r>
          </w:p>
        </w:tc>
        <w:tc>
          <w:tcPr>
            <w:tcW w:w="1828" w:type="pct"/>
          </w:tcPr>
          <w:p w14:paraId="06D25242" w14:textId="6FF0F314" w:rsidR="004E1C88" w:rsidRPr="00DA6416" w:rsidRDefault="004E1C88" w:rsidP="62A8F86D">
            <w:pPr>
              <w:rPr>
                <w:rFonts w:ascii="Times New Roman" w:eastAsia="Times New Roman" w:hAnsi="Times New Roman" w:cs="Times New Roman"/>
                <w:b/>
              </w:rPr>
            </w:pPr>
            <w:r w:rsidRPr="44193102">
              <w:rPr>
                <w:rFonts w:ascii="Times New Roman" w:eastAsia="Times New Roman" w:hAnsi="Times New Roman" w:cs="Times New Roman"/>
                <w:b/>
              </w:rPr>
              <w:t>Actual Result</w:t>
            </w:r>
          </w:p>
        </w:tc>
      </w:tr>
      <w:tr w:rsidR="004E1C88" w:rsidRPr="00DA6416" w14:paraId="41364EB2" w14:textId="77777777" w:rsidTr="044BC87E">
        <w:tc>
          <w:tcPr>
            <w:tcW w:w="1492" w:type="pct"/>
          </w:tcPr>
          <w:p w14:paraId="5BF095A0" w14:textId="244DB480" w:rsidR="004E1C88" w:rsidRPr="00DA6416" w:rsidRDefault="00B931B3">
            <w:pPr>
              <w:rPr>
                <w:rFonts w:ascii="Times New Roman" w:eastAsia="Times New Roman" w:hAnsi="Times New Roman" w:cs="Times New Roman"/>
              </w:rPr>
            </w:pPr>
            <w:r w:rsidRPr="44193102">
              <w:rPr>
                <w:rFonts w:ascii="Times New Roman" w:eastAsia="Times New Roman" w:hAnsi="Times New Roman" w:cs="Times New Roman"/>
              </w:rPr>
              <w:t>Jalan Boon</w:t>
            </w:r>
            <w:r w:rsidR="004539DD" w:rsidRPr="44193102">
              <w:rPr>
                <w:rFonts w:ascii="Times New Roman" w:eastAsia="Times New Roman" w:hAnsi="Times New Roman" w:cs="Times New Roman"/>
              </w:rPr>
              <w:t xml:space="preserve"> Lay Junction with Boon Lay Way</w:t>
            </w:r>
          </w:p>
        </w:tc>
        <w:tc>
          <w:tcPr>
            <w:tcW w:w="1681" w:type="pct"/>
          </w:tcPr>
          <w:p w14:paraId="7C00C13C" w14:textId="62A27B47" w:rsidR="004E1C88" w:rsidRPr="00DA6416" w:rsidRDefault="404BC53C">
            <w:pPr>
              <w:rPr>
                <w:rFonts w:ascii="Times New Roman" w:eastAsia="Times New Roman" w:hAnsi="Times New Roman" w:cs="Times New Roman"/>
              </w:rPr>
            </w:pPr>
            <w:r w:rsidRPr="044BC87E">
              <w:rPr>
                <w:rFonts w:ascii="Times New Roman" w:eastAsia="Times New Roman" w:hAnsi="Times New Roman" w:cs="Times New Roman"/>
              </w:rPr>
              <w:t>Same results as goo</w:t>
            </w:r>
            <w:r w:rsidR="44B59C74" w:rsidRPr="044BC87E">
              <w:rPr>
                <w:rFonts w:ascii="Times New Roman" w:eastAsia="Times New Roman" w:hAnsi="Times New Roman" w:cs="Times New Roman"/>
              </w:rPr>
              <w:t>gle</w:t>
            </w:r>
            <w:r w:rsidRPr="044BC87E">
              <w:rPr>
                <w:rFonts w:ascii="Times New Roman" w:eastAsia="Times New Roman" w:hAnsi="Times New Roman" w:cs="Times New Roman"/>
              </w:rPr>
              <w:t xml:space="preserve"> </w:t>
            </w:r>
            <w:r w:rsidR="25778338" w:rsidRPr="044BC87E">
              <w:rPr>
                <w:rFonts w:ascii="Times New Roman" w:eastAsia="Times New Roman" w:hAnsi="Times New Roman" w:cs="Times New Roman"/>
              </w:rPr>
              <w:t xml:space="preserve">(is it google) </w:t>
            </w:r>
            <w:r w:rsidRPr="044BC87E">
              <w:rPr>
                <w:rFonts w:ascii="Times New Roman" w:eastAsia="Times New Roman" w:hAnsi="Times New Roman" w:cs="Times New Roman"/>
              </w:rPr>
              <w:t>map</w:t>
            </w:r>
          </w:p>
        </w:tc>
        <w:tc>
          <w:tcPr>
            <w:tcW w:w="1828" w:type="pct"/>
          </w:tcPr>
          <w:p w14:paraId="462CBC58" w14:textId="5DDEBCBC" w:rsidR="004E1C88" w:rsidRPr="00DA6416" w:rsidRDefault="007743DE">
            <w:pPr>
              <w:rPr>
                <w:rFonts w:ascii="Times New Roman" w:eastAsia="Times New Roman" w:hAnsi="Times New Roman" w:cs="Times New Roman"/>
              </w:rPr>
            </w:pPr>
            <w:r w:rsidRPr="044BC87E">
              <w:rPr>
                <w:rFonts w:ascii="Times New Roman" w:eastAsia="Times New Roman" w:hAnsi="Times New Roman" w:cs="Times New Roman"/>
              </w:rPr>
              <w:t>Same results as goo</w:t>
            </w:r>
            <w:r w:rsidR="138C4A41" w:rsidRPr="044BC87E">
              <w:rPr>
                <w:rFonts w:ascii="Times New Roman" w:eastAsia="Times New Roman" w:hAnsi="Times New Roman" w:cs="Times New Roman"/>
              </w:rPr>
              <w:t>gle</w:t>
            </w:r>
            <w:r w:rsidRPr="044BC87E">
              <w:rPr>
                <w:rFonts w:ascii="Times New Roman" w:eastAsia="Times New Roman" w:hAnsi="Times New Roman" w:cs="Times New Roman"/>
              </w:rPr>
              <w:t xml:space="preserve"> map</w:t>
            </w:r>
          </w:p>
        </w:tc>
      </w:tr>
      <w:tr w:rsidR="004E1C88" w:rsidRPr="00DA6416" w14:paraId="6D113B28" w14:textId="77777777" w:rsidTr="044BC87E">
        <w:tc>
          <w:tcPr>
            <w:tcW w:w="1492" w:type="pct"/>
          </w:tcPr>
          <w:p w14:paraId="60128D48" w14:textId="2EE2F880" w:rsidR="004E1C88" w:rsidRPr="00DA6416" w:rsidRDefault="00865441">
            <w:pPr>
              <w:rPr>
                <w:rFonts w:ascii="Times New Roman" w:eastAsia="Times New Roman" w:hAnsi="Times New Roman" w:cs="Times New Roman"/>
              </w:rPr>
            </w:pPr>
            <w:proofErr w:type="spellStart"/>
            <w:r w:rsidRPr="44193102">
              <w:rPr>
                <w:rFonts w:ascii="Times New Roman" w:eastAsia="Times New Roman" w:hAnsi="Times New Roman" w:cs="Times New Roman"/>
              </w:rPr>
              <w:t>Choz</w:t>
            </w:r>
            <w:proofErr w:type="spellEnd"/>
            <w:r w:rsidRPr="44193102">
              <w:rPr>
                <w:rFonts w:ascii="Times New Roman" w:eastAsia="Times New Roman" w:hAnsi="Times New Roman" w:cs="Times New Roman"/>
              </w:rPr>
              <w:t xml:space="preserve"> Cater</w:t>
            </w:r>
            <w:r w:rsidR="00F22548" w:rsidRPr="44193102">
              <w:rPr>
                <w:rFonts w:ascii="Times New Roman" w:eastAsia="Times New Roman" w:hAnsi="Times New Roman" w:cs="Times New Roman"/>
              </w:rPr>
              <w:t>ing Pte Ltd</w:t>
            </w:r>
          </w:p>
        </w:tc>
        <w:tc>
          <w:tcPr>
            <w:tcW w:w="1681" w:type="pct"/>
          </w:tcPr>
          <w:p w14:paraId="18D70229" w14:textId="00E4C6A9" w:rsidR="004E1C88" w:rsidRPr="00DA6416" w:rsidRDefault="00863047">
            <w:pPr>
              <w:rPr>
                <w:rFonts w:ascii="Times New Roman" w:eastAsia="Times New Roman" w:hAnsi="Times New Roman" w:cs="Times New Roman"/>
              </w:rPr>
            </w:pPr>
            <w:r w:rsidRPr="044BC87E">
              <w:rPr>
                <w:rFonts w:ascii="Times New Roman" w:eastAsia="Times New Roman" w:hAnsi="Times New Roman" w:cs="Times New Roman"/>
              </w:rPr>
              <w:t>Same results as goo</w:t>
            </w:r>
            <w:r w:rsidR="72178FE1" w:rsidRPr="044BC87E">
              <w:rPr>
                <w:rFonts w:ascii="Times New Roman" w:eastAsia="Times New Roman" w:hAnsi="Times New Roman" w:cs="Times New Roman"/>
              </w:rPr>
              <w:t>gle</w:t>
            </w:r>
            <w:r w:rsidRPr="044BC87E">
              <w:rPr>
                <w:rFonts w:ascii="Times New Roman" w:eastAsia="Times New Roman" w:hAnsi="Times New Roman" w:cs="Times New Roman"/>
              </w:rPr>
              <w:t xml:space="preserve"> map</w:t>
            </w:r>
          </w:p>
        </w:tc>
        <w:tc>
          <w:tcPr>
            <w:tcW w:w="1828" w:type="pct"/>
          </w:tcPr>
          <w:p w14:paraId="56D045E0" w14:textId="3937AE93" w:rsidR="004E1C88" w:rsidRPr="00DA6416" w:rsidRDefault="00863047">
            <w:pPr>
              <w:rPr>
                <w:rFonts w:ascii="Times New Roman" w:eastAsia="Times New Roman" w:hAnsi="Times New Roman" w:cs="Times New Roman"/>
              </w:rPr>
            </w:pPr>
            <w:r w:rsidRPr="044BC87E">
              <w:rPr>
                <w:rFonts w:ascii="Times New Roman" w:eastAsia="Times New Roman" w:hAnsi="Times New Roman" w:cs="Times New Roman"/>
              </w:rPr>
              <w:t>Same results as go</w:t>
            </w:r>
            <w:r w:rsidR="2CC190EF" w:rsidRPr="044BC87E">
              <w:rPr>
                <w:rFonts w:ascii="Times New Roman" w:eastAsia="Times New Roman" w:hAnsi="Times New Roman" w:cs="Times New Roman"/>
              </w:rPr>
              <w:t>ogle</w:t>
            </w:r>
            <w:r w:rsidRPr="044BC87E">
              <w:rPr>
                <w:rFonts w:ascii="Times New Roman" w:eastAsia="Times New Roman" w:hAnsi="Times New Roman" w:cs="Times New Roman"/>
              </w:rPr>
              <w:t xml:space="preserve"> map</w:t>
            </w:r>
          </w:p>
        </w:tc>
      </w:tr>
    </w:tbl>
    <w:p w14:paraId="2414B725" w14:textId="0E3AC812" w:rsidR="37C7133E" w:rsidRPr="00DA6416" w:rsidRDefault="37C7133E" w:rsidP="29EA6215">
      <w:pPr>
        <w:spacing w:before="240" w:line="276" w:lineRule="auto"/>
        <w:rPr>
          <w:rFonts w:ascii="Times New Roman" w:eastAsia="Times New Roman" w:hAnsi="Times New Roman" w:cs="Times New Roman"/>
          <w:b/>
        </w:rPr>
      </w:pPr>
    </w:p>
    <w:p w14:paraId="2CCA826A" w14:textId="143505A7" w:rsidR="12F26F55" w:rsidRPr="00DA6416" w:rsidRDefault="12F26F55"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Comments</w:t>
      </w:r>
    </w:p>
    <w:p w14:paraId="49F8CEA9" w14:textId="143505A7" w:rsidR="7FF1BEE3" w:rsidRPr="00DA6416" w:rsidRDefault="7FF1BEE3" w:rsidP="3A2C435E">
      <w:pPr>
        <w:pStyle w:val="Heading2"/>
        <w:ind w:left="0" w:firstLine="0"/>
        <w:rPr>
          <w:rFonts w:ascii="Times New Roman" w:eastAsia="Times New Roman" w:hAnsi="Times New Roman" w:cs="Times New Roman"/>
          <w:b w:val="0"/>
          <w:sz w:val="22"/>
          <w:szCs w:val="22"/>
        </w:rPr>
      </w:pPr>
      <w:bookmarkStart w:id="254" w:name="_Toc118640828"/>
      <w:bookmarkStart w:id="255" w:name="_Toc118838292"/>
      <w:bookmarkStart w:id="256" w:name="_Toc60503941"/>
      <w:bookmarkStart w:id="257" w:name="_Toc923106110"/>
      <w:r w:rsidRPr="44193102">
        <w:rPr>
          <w:rFonts w:ascii="Times New Roman" w:eastAsia="Times New Roman" w:hAnsi="Times New Roman" w:cs="Times New Roman"/>
          <w:b w:val="0"/>
          <w:sz w:val="22"/>
          <w:szCs w:val="22"/>
        </w:rPr>
        <w:t xml:space="preserve">Test case 7: Comment word limit. Comments should not be empty and cannot exceed </w:t>
      </w:r>
      <w:r w:rsidR="000E7704" w:rsidRPr="44193102">
        <w:rPr>
          <w:rFonts w:ascii="Times New Roman" w:eastAsia="Times New Roman" w:hAnsi="Times New Roman" w:cs="Times New Roman"/>
          <w:b w:val="0"/>
          <w:sz w:val="22"/>
          <w:szCs w:val="22"/>
        </w:rPr>
        <w:t>30</w:t>
      </w:r>
      <w:r w:rsidR="00F85EE0" w:rsidRPr="44193102">
        <w:rPr>
          <w:rFonts w:ascii="Times New Roman" w:eastAsia="Times New Roman" w:hAnsi="Times New Roman" w:cs="Times New Roman"/>
          <w:b w:val="0"/>
          <w:sz w:val="22"/>
          <w:szCs w:val="22"/>
        </w:rPr>
        <w:t>0</w:t>
      </w:r>
      <w:r w:rsidR="000E7704" w:rsidRPr="44193102">
        <w:rPr>
          <w:rFonts w:ascii="Times New Roman" w:eastAsia="Times New Roman" w:hAnsi="Times New Roman" w:cs="Times New Roman"/>
          <w:b w:val="0"/>
          <w:sz w:val="22"/>
          <w:szCs w:val="22"/>
        </w:rPr>
        <w:t>0</w:t>
      </w:r>
      <w:r w:rsidRPr="44193102">
        <w:rPr>
          <w:rFonts w:ascii="Times New Roman" w:eastAsia="Times New Roman" w:hAnsi="Times New Roman" w:cs="Times New Roman"/>
          <w:b w:val="0"/>
          <w:sz w:val="22"/>
          <w:szCs w:val="22"/>
        </w:rPr>
        <w:t xml:space="preserve"> characters.</w:t>
      </w:r>
      <w:bookmarkEnd w:id="254"/>
      <w:bookmarkEnd w:id="255"/>
      <w:r w:rsidRPr="44193102">
        <w:rPr>
          <w:rFonts w:ascii="Times New Roman" w:eastAsia="Times New Roman" w:hAnsi="Times New Roman" w:cs="Times New Roman"/>
          <w:b w:val="0"/>
          <w:sz w:val="22"/>
          <w:szCs w:val="22"/>
        </w:rPr>
        <w:t xml:space="preserve"> </w:t>
      </w:r>
      <w:bookmarkEnd w:id="256"/>
      <w:bookmarkEnd w:id="257"/>
    </w:p>
    <w:p w14:paraId="10E7479F" w14:textId="77777777" w:rsidR="3A2C435E" w:rsidRPr="00DA6416" w:rsidRDefault="3A2C435E">
      <w:pPr>
        <w:rPr>
          <w:rFonts w:ascii="Times New Roman" w:eastAsia="Times New Roman" w:hAnsi="Times New Roman" w:cs="Times New Roman"/>
        </w:rPr>
      </w:pPr>
    </w:p>
    <w:p w14:paraId="78C64292" w14:textId="77777777" w:rsidR="3A2C435E" w:rsidRPr="00DA6416" w:rsidRDefault="3A2C435E">
      <w:pPr>
        <w:rPr>
          <w:rFonts w:ascii="Times New Roman" w:eastAsia="Times New Roman" w:hAnsi="Times New Roman" w:cs="Times New Roman"/>
        </w:rPr>
      </w:pP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4680"/>
        <w:gridCol w:w="4680"/>
      </w:tblGrid>
      <w:tr w:rsidR="3A2C435E" w14:paraId="716F5C8E" w14:textId="77777777" w:rsidTr="3A2C435E">
        <w:tc>
          <w:tcPr>
            <w:tcW w:w="4680" w:type="dxa"/>
            <w:shd w:val="clear" w:color="auto" w:fill="auto"/>
            <w:tcMar>
              <w:top w:w="100" w:type="dxa"/>
              <w:left w:w="100" w:type="dxa"/>
              <w:bottom w:w="100" w:type="dxa"/>
              <w:right w:w="100" w:type="dxa"/>
            </w:tcMar>
          </w:tcPr>
          <w:p w14:paraId="4055CA02"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 xml:space="preserve">Number of characters for comment </w:t>
            </w:r>
          </w:p>
        </w:tc>
        <w:tc>
          <w:tcPr>
            <w:tcW w:w="4680" w:type="dxa"/>
            <w:shd w:val="clear" w:color="auto" w:fill="auto"/>
            <w:tcMar>
              <w:top w:w="100" w:type="dxa"/>
              <w:left w:w="100" w:type="dxa"/>
              <w:bottom w:w="100" w:type="dxa"/>
              <w:right w:w="100" w:type="dxa"/>
            </w:tcMar>
          </w:tcPr>
          <w:p w14:paraId="61767D50"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Result</w:t>
            </w:r>
          </w:p>
        </w:tc>
      </w:tr>
      <w:tr w:rsidR="3A2C435E" w14:paraId="768EF027" w14:textId="77777777" w:rsidTr="3A2C435E">
        <w:tc>
          <w:tcPr>
            <w:tcW w:w="4680" w:type="dxa"/>
            <w:shd w:val="clear" w:color="auto" w:fill="auto"/>
            <w:tcMar>
              <w:top w:w="100" w:type="dxa"/>
              <w:left w:w="100" w:type="dxa"/>
              <w:bottom w:w="100" w:type="dxa"/>
              <w:right w:w="100" w:type="dxa"/>
            </w:tcMar>
          </w:tcPr>
          <w:p w14:paraId="23EA28F8"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1</w:t>
            </w:r>
          </w:p>
        </w:tc>
        <w:tc>
          <w:tcPr>
            <w:tcW w:w="4680" w:type="dxa"/>
            <w:shd w:val="clear" w:color="auto" w:fill="auto"/>
            <w:tcMar>
              <w:top w:w="100" w:type="dxa"/>
              <w:left w:w="100" w:type="dxa"/>
              <w:bottom w:w="100" w:type="dxa"/>
              <w:right w:w="100" w:type="dxa"/>
            </w:tcMar>
          </w:tcPr>
          <w:p w14:paraId="0364E3F5"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Accept</w:t>
            </w:r>
          </w:p>
        </w:tc>
      </w:tr>
      <w:tr w:rsidR="3A2C435E" w14:paraId="7B0D56D1" w14:textId="77777777" w:rsidTr="3A2C435E">
        <w:tc>
          <w:tcPr>
            <w:tcW w:w="4680" w:type="dxa"/>
            <w:shd w:val="clear" w:color="auto" w:fill="auto"/>
            <w:tcMar>
              <w:top w:w="100" w:type="dxa"/>
              <w:left w:w="100" w:type="dxa"/>
              <w:bottom w:w="100" w:type="dxa"/>
              <w:right w:w="100" w:type="dxa"/>
            </w:tcMar>
          </w:tcPr>
          <w:p w14:paraId="2DAB3F87" w14:textId="35413A71" w:rsidR="3A2C435E" w:rsidRPr="00DA6416" w:rsidRDefault="000E7704">
            <w:pPr>
              <w:rPr>
                <w:rFonts w:ascii="Times New Roman" w:eastAsia="Times New Roman" w:hAnsi="Times New Roman" w:cs="Times New Roman"/>
              </w:rPr>
            </w:pPr>
            <w:r w:rsidRPr="44193102">
              <w:rPr>
                <w:rFonts w:ascii="Times New Roman" w:eastAsia="Times New Roman" w:hAnsi="Times New Roman" w:cs="Times New Roman"/>
              </w:rPr>
              <w:t>30</w:t>
            </w:r>
            <w:r w:rsidR="00F85EE0" w:rsidRPr="44193102">
              <w:rPr>
                <w:rFonts w:ascii="Times New Roman" w:eastAsia="Times New Roman" w:hAnsi="Times New Roman" w:cs="Times New Roman"/>
              </w:rPr>
              <w:t>0</w:t>
            </w:r>
            <w:r w:rsidRPr="44193102">
              <w:rPr>
                <w:rFonts w:ascii="Times New Roman" w:eastAsia="Times New Roman" w:hAnsi="Times New Roman" w:cs="Times New Roman"/>
              </w:rPr>
              <w:t>0</w:t>
            </w:r>
          </w:p>
        </w:tc>
        <w:tc>
          <w:tcPr>
            <w:tcW w:w="4680" w:type="dxa"/>
            <w:shd w:val="clear" w:color="auto" w:fill="auto"/>
            <w:tcMar>
              <w:top w:w="100" w:type="dxa"/>
              <w:left w:w="100" w:type="dxa"/>
              <w:bottom w:w="100" w:type="dxa"/>
              <w:right w:w="100" w:type="dxa"/>
            </w:tcMar>
          </w:tcPr>
          <w:p w14:paraId="0E830A43"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Accept</w:t>
            </w:r>
          </w:p>
        </w:tc>
      </w:tr>
      <w:tr w:rsidR="3A2C435E" w14:paraId="6A0FE777" w14:textId="77777777" w:rsidTr="3A2C435E">
        <w:tc>
          <w:tcPr>
            <w:tcW w:w="4680" w:type="dxa"/>
            <w:shd w:val="clear" w:color="auto" w:fill="EA9999"/>
            <w:tcMar>
              <w:top w:w="100" w:type="dxa"/>
              <w:left w:w="100" w:type="dxa"/>
              <w:bottom w:w="100" w:type="dxa"/>
              <w:right w:w="100" w:type="dxa"/>
            </w:tcMar>
          </w:tcPr>
          <w:p w14:paraId="0273BBDC" w14:textId="77777777" w:rsidR="3A2C435E" w:rsidRPr="00DA6416" w:rsidRDefault="3A2C435E">
            <w:pPr>
              <w:rPr>
                <w:rFonts w:ascii="Times New Roman" w:eastAsia="Times New Roman" w:hAnsi="Times New Roman" w:cs="Times New Roman"/>
              </w:rPr>
            </w:pPr>
            <w:r w:rsidRPr="44193102">
              <w:rPr>
                <w:rFonts w:ascii="Times New Roman" w:eastAsia="Times New Roman" w:hAnsi="Times New Roman" w:cs="Times New Roman"/>
              </w:rPr>
              <w:t>0</w:t>
            </w:r>
          </w:p>
        </w:tc>
        <w:tc>
          <w:tcPr>
            <w:tcW w:w="4680" w:type="dxa"/>
            <w:shd w:val="clear" w:color="auto" w:fill="auto"/>
            <w:tcMar>
              <w:top w:w="100" w:type="dxa"/>
              <w:left w:w="100" w:type="dxa"/>
              <w:bottom w:w="100" w:type="dxa"/>
              <w:right w:w="100" w:type="dxa"/>
            </w:tcMar>
          </w:tcPr>
          <w:p w14:paraId="647C2ECF" w14:textId="2F46A9AC" w:rsidR="3A2C435E" w:rsidRPr="00DA6416" w:rsidRDefault="3A2C435E">
            <w:pPr>
              <w:rPr>
                <w:rFonts w:ascii="Times New Roman" w:eastAsia="Times New Roman" w:hAnsi="Times New Roman" w:cs="Times New Roman"/>
              </w:rPr>
            </w:pPr>
            <w:proofErr w:type="gramStart"/>
            <w:r w:rsidRPr="72746423">
              <w:rPr>
                <w:rFonts w:ascii="Times New Roman" w:eastAsia="Times New Roman" w:hAnsi="Times New Roman" w:cs="Times New Roman"/>
              </w:rPr>
              <w:t>Reject(</w:t>
            </w:r>
            <w:proofErr w:type="gramEnd"/>
            <w:r w:rsidRPr="72746423">
              <w:rPr>
                <w:rFonts w:ascii="Times New Roman" w:eastAsia="Times New Roman" w:hAnsi="Times New Roman" w:cs="Times New Roman"/>
              </w:rPr>
              <w:t>Error message “</w:t>
            </w:r>
            <w:r w:rsidR="318C6EA0" w:rsidRPr="72746423">
              <w:rPr>
                <w:rFonts w:ascii="Times New Roman" w:eastAsia="Times New Roman" w:hAnsi="Times New Roman" w:cs="Times New Roman"/>
              </w:rPr>
              <w:t>Field is empty</w:t>
            </w:r>
            <w:r w:rsidRPr="72746423">
              <w:rPr>
                <w:rFonts w:ascii="Times New Roman" w:eastAsia="Times New Roman" w:hAnsi="Times New Roman" w:cs="Times New Roman"/>
              </w:rPr>
              <w:t>”)</w:t>
            </w:r>
          </w:p>
        </w:tc>
      </w:tr>
      <w:tr w:rsidR="3A2C435E" w14:paraId="2115725B" w14:textId="77777777" w:rsidTr="3A2C435E">
        <w:tc>
          <w:tcPr>
            <w:tcW w:w="4680" w:type="dxa"/>
            <w:shd w:val="clear" w:color="auto" w:fill="EA9999"/>
            <w:tcMar>
              <w:top w:w="100" w:type="dxa"/>
              <w:left w:w="100" w:type="dxa"/>
              <w:bottom w:w="100" w:type="dxa"/>
              <w:right w:w="100" w:type="dxa"/>
            </w:tcMar>
          </w:tcPr>
          <w:p w14:paraId="2E5EDE62" w14:textId="226BC40A" w:rsidR="3A2C435E" w:rsidRPr="00DA6416" w:rsidRDefault="000E7704">
            <w:pPr>
              <w:rPr>
                <w:rFonts w:ascii="Times New Roman" w:eastAsia="Times New Roman" w:hAnsi="Times New Roman" w:cs="Times New Roman"/>
              </w:rPr>
            </w:pPr>
            <w:r w:rsidRPr="44193102">
              <w:rPr>
                <w:rFonts w:ascii="Times New Roman" w:eastAsia="Times New Roman" w:hAnsi="Times New Roman" w:cs="Times New Roman"/>
              </w:rPr>
              <w:t>30</w:t>
            </w:r>
            <w:r w:rsidR="00F85EE0" w:rsidRPr="44193102">
              <w:rPr>
                <w:rFonts w:ascii="Times New Roman" w:eastAsia="Times New Roman" w:hAnsi="Times New Roman" w:cs="Times New Roman"/>
              </w:rPr>
              <w:t>0</w:t>
            </w:r>
            <w:r w:rsidRPr="44193102">
              <w:rPr>
                <w:rFonts w:ascii="Times New Roman" w:eastAsia="Times New Roman" w:hAnsi="Times New Roman" w:cs="Times New Roman"/>
              </w:rPr>
              <w:t>1</w:t>
            </w:r>
          </w:p>
        </w:tc>
        <w:tc>
          <w:tcPr>
            <w:tcW w:w="4680" w:type="dxa"/>
            <w:shd w:val="clear" w:color="auto" w:fill="auto"/>
            <w:tcMar>
              <w:top w:w="100" w:type="dxa"/>
              <w:left w:w="100" w:type="dxa"/>
              <w:bottom w:w="100" w:type="dxa"/>
              <w:right w:w="100" w:type="dxa"/>
            </w:tcMar>
          </w:tcPr>
          <w:p w14:paraId="132E7221" w14:textId="1C87852F" w:rsidR="3A2C435E" w:rsidRPr="00DA6416" w:rsidRDefault="3A2C435E">
            <w:pPr>
              <w:rPr>
                <w:rFonts w:ascii="Times New Roman" w:eastAsia="Times New Roman" w:hAnsi="Times New Roman" w:cs="Times New Roman"/>
              </w:rPr>
            </w:pPr>
            <w:proofErr w:type="gramStart"/>
            <w:r w:rsidRPr="72746423">
              <w:rPr>
                <w:rFonts w:ascii="Times New Roman" w:eastAsia="Times New Roman" w:hAnsi="Times New Roman" w:cs="Times New Roman"/>
              </w:rPr>
              <w:t>Reject(</w:t>
            </w:r>
            <w:proofErr w:type="gramEnd"/>
            <w:r w:rsidRPr="72746423">
              <w:rPr>
                <w:rFonts w:ascii="Times New Roman" w:eastAsia="Times New Roman" w:hAnsi="Times New Roman" w:cs="Times New Roman"/>
              </w:rPr>
              <w:t xml:space="preserve">Error message “Please limit comment length to under </w:t>
            </w:r>
            <w:r w:rsidR="152E73AA" w:rsidRPr="72746423">
              <w:rPr>
                <w:rFonts w:ascii="Times New Roman" w:eastAsia="Times New Roman" w:hAnsi="Times New Roman" w:cs="Times New Roman"/>
              </w:rPr>
              <w:t>300</w:t>
            </w:r>
            <w:r w:rsidR="32A654BF" w:rsidRPr="72746423">
              <w:rPr>
                <w:rFonts w:ascii="Times New Roman" w:eastAsia="Times New Roman" w:hAnsi="Times New Roman" w:cs="Times New Roman"/>
              </w:rPr>
              <w:t>0</w:t>
            </w:r>
            <w:r w:rsidRPr="72746423">
              <w:rPr>
                <w:rFonts w:ascii="Times New Roman" w:eastAsia="Times New Roman" w:hAnsi="Times New Roman" w:cs="Times New Roman"/>
              </w:rPr>
              <w:t xml:space="preserve"> characters”)</w:t>
            </w:r>
          </w:p>
        </w:tc>
      </w:tr>
    </w:tbl>
    <w:p w14:paraId="541597B7" w14:textId="2F7D3319" w:rsidR="3A2C435E" w:rsidRPr="00DA6416" w:rsidRDefault="3A2C435E" w:rsidP="3A2C435E">
      <w:pPr>
        <w:rPr>
          <w:rFonts w:ascii="Times New Roman" w:eastAsia="Times New Roman" w:hAnsi="Times New Roman" w:cs="Times New Roman"/>
          <w:b/>
        </w:rPr>
      </w:pPr>
    </w:p>
    <w:p w14:paraId="2EEB0E4C" w14:textId="7907D483" w:rsidR="00D06259" w:rsidRPr="00DA6416" w:rsidRDefault="007412EC" w:rsidP="008C5D61">
      <w:pPr>
        <w:pStyle w:val="ListParagraph"/>
        <w:numPr>
          <w:ilvl w:val="0"/>
          <w:numId w:val="60"/>
        </w:numPr>
        <w:spacing w:before="240" w:line="276" w:lineRule="auto"/>
        <w:ind w:firstLineChars="0"/>
        <w:rPr>
          <w:rFonts w:ascii="Times New Roman" w:eastAsia="Times New Roman" w:hAnsi="Times New Roman" w:cs="Times New Roman"/>
          <w:b/>
        </w:rPr>
      </w:pPr>
      <w:r w:rsidRPr="44193102">
        <w:rPr>
          <w:rFonts w:ascii="Times New Roman" w:eastAsia="Times New Roman" w:hAnsi="Times New Roman" w:cs="Times New Roman"/>
          <w:b/>
        </w:rPr>
        <w:t xml:space="preserve">Profile </w:t>
      </w:r>
      <w:r w:rsidR="001C0F25" w:rsidRPr="44193102">
        <w:rPr>
          <w:rFonts w:ascii="Times New Roman" w:eastAsia="Times New Roman" w:hAnsi="Times New Roman" w:cs="Times New Roman"/>
          <w:b/>
        </w:rPr>
        <w:t>Picture</w:t>
      </w:r>
    </w:p>
    <w:p w14:paraId="5F273F32" w14:textId="4A52BA86" w:rsidR="4A1E5B9E" w:rsidRDefault="005D33BC" w:rsidP="005D33BC">
      <w:pPr>
        <w:spacing w:before="240" w:line="276" w:lineRule="auto"/>
        <w:rPr>
          <w:rFonts w:ascii="Times New Roman" w:eastAsia="Times New Roman" w:hAnsi="Times New Roman" w:cs="Times New Roman"/>
        </w:rPr>
      </w:pPr>
      <w:r w:rsidRPr="44193102">
        <w:rPr>
          <w:rFonts w:ascii="Times New Roman" w:eastAsia="Times New Roman" w:hAnsi="Times New Roman" w:cs="Times New Roman"/>
        </w:rPr>
        <w:t xml:space="preserve">Test case </w:t>
      </w:r>
      <w:r w:rsidR="001C0F25" w:rsidRPr="44193102">
        <w:rPr>
          <w:rFonts w:ascii="Times New Roman" w:eastAsia="Times New Roman" w:hAnsi="Times New Roman" w:cs="Times New Roman"/>
        </w:rPr>
        <w:t>9</w:t>
      </w:r>
      <w:r w:rsidRPr="44193102">
        <w:rPr>
          <w:rFonts w:ascii="Times New Roman" w:eastAsia="Times New Roman" w:hAnsi="Times New Roman" w:cs="Times New Roman"/>
        </w:rPr>
        <w:t xml:space="preserve">: </w:t>
      </w:r>
      <w:r w:rsidR="4A1E5B9E" w:rsidRPr="005D33BC">
        <w:rPr>
          <w:rFonts w:ascii="Times New Roman" w:eastAsia="Times New Roman" w:hAnsi="Times New Roman" w:cs="Times New Roman"/>
        </w:rPr>
        <w:t>Change Profile Picture</w:t>
      </w:r>
      <w:r w:rsidR="00186849" w:rsidRPr="44193102">
        <w:rPr>
          <w:rFonts w:ascii="Times New Roman" w:eastAsia="Times New Roman" w:hAnsi="Times New Roman" w:cs="Times New Roman"/>
        </w:rPr>
        <w:t xml:space="preserve">.  Picture should </w:t>
      </w:r>
      <w:r w:rsidR="00206987" w:rsidRPr="44193102">
        <w:rPr>
          <w:rFonts w:ascii="Times New Roman" w:eastAsia="Times New Roman" w:hAnsi="Times New Roman" w:cs="Times New Roman"/>
        </w:rPr>
        <w:t>update to new selected image.</w:t>
      </w:r>
    </w:p>
    <w:p w14:paraId="178D3A0C" w14:textId="143505A7" w:rsidR="00206987" w:rsidRDefault="00206987" w:rsidP="005D33BC">
      <w:pPr>
        <w:spacing w:before="240" w:line="276" w:lineRule="auto"/>
        <w:rPr>
          <w:rFonts w:ascii="Times New Roman" w:eastAsia="Times New Roman" w:hAnsi="Times New Roman" w:cs="Times New Roman"/>
        </w:rPr>
      </w:pPr>
      <w:bookmarkStart w:id="258" w:name="_krv3ckml8e1z" w:colFirst="0" w:colLast="0"/>
      <w:bookmarkEnd w:id="258"/>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4680"/>
        <w:gridCol w:w="4680"/>
      </w:tblGrid>
      <w:tr w:rsidR="00206987" w:rsidRPr="00DA6416" w14:paraId="55176B9A" w14:textId="77777777" w:rsidTr="3BD4E534">
        <w:tc>
          <w:tcPr>
            <w:tcW w:w="4680" w:type="dxa"/>
            <w:shd w:val="clear" w:color="auto" w:fill="auto"/>
            <w:tcMar>
              <w:top w:w="100" w:type="dxa"/>
              <w:left w:w="100" w:type="dxa"/>
              <w:bottom w:w="100" w:type="dxa"/>
              <w:right w:w="100" w:type="dxa"/>
            </w:tcMar>
          </w:tcPr>
          <w:p w14:paraId="6F27D7F0" w14:textId="77777777" w:rsidR="00206987" w:rsidRPr="00DA6416" w:rsidRDefault="00206987" w:rsidP="006051BD">
            <w:pPr>
              <w:rPr>
                <w:rFonts w:ascii="Times New Roman" w:eastAsia="Times New Roman" w:hAnsi="Times New Roman" w:cs="Times New Roman"/>
              </w:rPr>
            </w:pPr>
            <w:r w:rsidRPr="44193102">
              <w:rPr>
                <w:rFonts w:ascii="Times New Roman" w:eastAsia="Times New Roman" w:hAnsi="Times New Roman" w:cs="Times New Roman"/>
              </w:rPr>
              <w:t xml:space="preserve">Number of characters for comment </w:t>
            </w:r>
          </w:p>
        </w:tc>
        <w:tc>
          <w:tcPr>
            <w:tcW w:w="4680" w:type="dxa"/>
            <w:shd w:val="clear" w:color="auto" w:fill="auto"/>
            <w:tcMar>
              <w:top w:w="100" w:type="dxa"/>
              <w:left w:w="100" w:type="dxa"/>
              <w:bottom w:w="100" w:type="dxa"/>
              <w:right w:w="100" w:type="dxa"/>
            </w:tcMar>
          </w:tcPr>
          <w:p w14:paraId="6693F47E" w14:textId="77777777" w:rsidR="00206987" w:rsidRPr="00DA6416" w:rsidRDefault="00206987" w:rsidP="006051BD">
            <w:pPr>
              <w:rPr>
                <w:rFonts w:ascii="Times New Roman" w:eastAsia="Times New Roman" w:hAnsi="Times New Roman" w:cs="Times New Roman"/>
              </w:rPr>
            </w:pPr>
            <w:r w:rsidRPr="44193102">
              <w:rPr>
                <w:rFonts w:ascii="Times New Roman" w:eastAsia="Times New Roman" w:hAnsi="Times New Roman" w:cs="Times New Roman"/>
              </w:rPr>
              <w:t>Result</w:t>
            </w:r>
          </w:p>
        </w:tc>
      </w:tr>
      <w:tr w:rsidR="00206987" w:rsidRPr="00DA6416" w14:paraId="7C6DE22E" w14:textId="77777777" w:rsidTr="3BD4E534">
        <w:tc>
          <w:tcPr>
            <w:tcW w:w="4680" w:type="dxa"/>
            <w:shd w:val="clear" w:color="auto" w:fill="auto"/>
            <w:tcMar>
              <w:top w:w="100" w:type="dxa"/>
              <w:left w:w="100" w:type="dxa"/>
              <w:bottom w:w="100" w:type="dxa"/>
              <w:right w:w="100" w:type="dxa"/>
            </w:tcMar>
          </w:tcPr>
          <w:p w14:paraId="7E87C703" w14:textId="39692705" w:rsidR="00206987" w:rsidRPr="00DA6416" w:rsidRDefault="5D1751CD" w:rsidP="006051BD">
            <w:pPr>
              <w:rPr>
                <w:rFonts w:ascii="Times New Roman" w:eastAsia="Times New Roman" w:hAnsi="Times New Roman" w:cs="Times New Roman"/>
              </w:rPr>
            </w:pPr>
            <w:r w:rsidRPr="3BD4E534">
              <w:rPr>
                <w:rFonts w:ascii="Times New Roman" w:eastAsia="Times New Roman" w:hAnsi="Times New Roman" w:cs="Times New Roman"/>
              </w:rPr>
              <w:t>Valid image</w:t>
            </w:r>
            <w:r w:rsidR="17BF9A89" w:rsidRPr="3BD4E534">
              <w:rPr>
                <w:rFonts w:ascii="Times New Roman" w:eastAsia="Times New Roman" w:hAnsi="Times New Roman" w:cs="Times New Roman"/>
              </w:rPr>
              <w:t xml:space="preserve"> chose</w:t>
            </w:r>
            <w:r w:rsidR="024AA69F" w:rsidRPr="3BD4E534">
              <w:rPr>
                <w:rFonts w:ascii="Times New Roman" w:eastAsia="Times New Roman" w:hAnsi="Times New Roman" w:cs="Times New Roman"/>
              </w:rPr>
              <w:t>n</w:t>
            </w:r>
          </w:p>
        </w:tc>
        <w:tc>
          <w:tcPr>
            <w:tcW w:w="4680" w:type="dxa"/>
            <w:shd w:val="clear" w:color="auto" w:fill="auto"/>
            <w:tcMar>
              <w:top w:w="100" w:type="dxa"/>
              <w:left w:w="100" w:type="dxa"/>
              <w:bottom w:w="100" w:type="dxa"/>
              <w:right w:w="100" w:type="dxa"/>
            </w:tcMar>
          </w:tcPr>
          <w:p w14:paraId="39EAB6A6" w14:textId="13B43475" w:rsidR="00206987" w:rsidRPr="00EF2445" w:rsidRDefault="00EF2445" w:rsidP="006051BD">
            <w:pPr>
              <w:rPr>
                <w:rFonts w:ascii="Times New Roman" w:hAnsi="Times New Roman" w:cs="Times New Roman"/>
              </w:rPr>
            </w:pPr>
            <w:r w:rsidRPr="00EF2445">
              <w:rPr>
                <w:rFonts w:ascii="Times New Roman" w:hAnsi="Times New Roman" w:cs="Times New Roman"/>
              </w:rPr>
              <w:t>Accept, update</w:t>
            </w:r>
            <w:r w:rsidR="00164E2D" w:rsidRPr="00EF2445">
              <w:rPr>
                <w:rFonts w:ascii="Times New Roman" w:hAnsi="Times New Roman" w:cs="Times New Roman"/>
              </w:rPr>
              <w:t xml:space="preserve"> profile </w:t>
            </w:r>
            <w:r w:rsidRPr="00EF2445">
              <w:rPr>
                <w:rFonts w:ascii="Times New Roman" w:hAnsi="Times New Roman" w:cs="Times New Roman"/>
              </w:rPr>
              <w:t>picture</w:t>
            </w:r>
          </w:p>
        </w:tc>
      </w:tr>
      <w:tr w:rsidR="00206987" w:rsidRPr="00DA6416" w14:paraId="31A0577F" w14:textId="77777777" w:rsidTr="3BD4E534">
        <w:tc>
          <w:tcPr>
            <w:tcW w:w="4680" w:type="dxa"/>
            <w:shd w:val="clear" w:color="auto" w:fill="E68B8A"/>
            <w:tcMar>
              <w:top w:w="100" w:type="dxa"/>
              <w:left w:w="100" w:type="dxa"/>
              <w:bottom w:w="100" w:type="dxa"/>
              <w:right w:w="100" w:type="dxa"/>
            </w:tcMar>
          </w:tcPr>
          <w:p w14:paraId="1E8B03C9" w14:textId="73D222EF" w:rsidR="00206987" w:rsidRPr="00DA6416" w:rsidRDefault="17BF9A89" w:rsidP="00D93F02">
            <w:pPr>
              <w:tabs>
                <w:tab w:val="left" w:pos="1378"/>
              </w:tabs>
              <w:rPr>
                <w:rFonts w:ascii="Times New Roman" w:eastAsia="Times New Roman" w:hAnsi="Times New Roman" w:cs="Times New Roman"/>
              </w:rPr>
            </w:pPr>
            <w:r w:rsidRPr="3BD4E534">
              <w:rPr>
                <w:rFonts w:ascii="Times New Roman" w:eastAsia="Times New Roman" w:hAnsi="Times New Roman" w:cs="Times New Roman"/>
              </w:rPr>
              <w:t>Invalid image chose</w:t>
            </w:r>
            <w:r w:rsidR="31991912" w:rsidRPr="3BD4E534">
              <w:rPr>
                <w:rFonts w:ascii="Times New Roman" w:eastAsia="Times New Roman" w:hAnsi="Times New Roman" w:cs="Times New Roman"/>
              </w:rPr>
              <w:t>n</w:t>
            </w:r>
          </w:p>
        </w:tc>
        <w:tc>
          <w:tcPr>
            <w:tcW w:w="4680" w:type="dxa"/>
            <w:shd w:val="clear" w:color="auto" w:fill="auto"/>
            <w:tcMar>
              <w:top w:w="100" w:type="dxa"/>
              <w:left w:w="100" w:type="dxa"/>
              <w:bottom w:w="100" w:type="dxa"/>
              <w:right w:w="100" w:type="dxa"/>
            </w:tcMar>
          </w:tcPr>
          <w:p w14:paraId="561D0046" w14:textId="0A58EB3A" w:rsidR="00206987" w:rsidRPr="00DA6416" w:rsidRDefault="005D2CFC" w:rsidP="006051BD">
            <w:pPr>
              <w:rPr>
                <w:rFonts w:ascii="Times New Roman" w:eastAsia="Times New Roman" w:hAnsi="Times New Roman" w:cs="Times New Roman"/>
              </w:rPr>
            </w:pPr>
            <w:proofErr w:type="gramStart"/>
            <w:r>
              <w:rPr>
                <w:rFonts w:ascii="Times New Roman" w:eastAsia="Times New Roman" w:hAnsi="Times New Roman" w:cs="Times New Roman"/>
              </w:rPr>
              <w:t>Reject(</w:t>
            </w:r>
            <w:proofErr w:type="gramEnd"/>
            <w:r>
              <w:rPr>
                <w:rFonts w:ascii="Times New Roman" w:eastAsia="Times New Roman" w:hAnsi="Times New Roman" w:cs="Times New Roman"/>
              </w:rPr>
              <w:t>Error  message “Please choose an image”)</w:t>
            </w:r>
          </w:p>
        </w:tc>
      </w:tr>
    </w:tbl>
    <w:p w14:paraId="44939465" w14:textId="77777777" w:rsidR="00744815" w:rsidRPr="00DA6416" w:rsidRDefault="00744815">
      <w:pPr>
        <w:pStyle w:val="Heading2"/>
        <w:ind w:left="0" w:firstLine="0"/>
        <w:rPr>
          <w:rFonts w:ascii="Times New Roman" w:eastAsia="Times New Roman" w:hAnsi="Times New Roman" w:cs="Times New Roman"/>
        </w:rPr>
      </w:pPr>
    </w:p>
    <w:p w14:paraId="6CB0AE05" w14:textId="77777777" w:rsidR="00744815" w:rsidRPr="00DA6416" w:rsidRDefault="00744815">
      <w:pPr>
        <w:rPr>
          <w:rFonts w:ascii="Times New Roman" w:eastAsia="Times New Roman" w:hAnsi="Times New Roman" w:cs="Times New Roman"/>
        </w:rPr>
      </w:pPr>
    </w:p>
    <w:p w14:paraId="5110F305" w14:textId="77777777" w:rsidR="00744815" w:rsidRPr="00DA6416" w:rsidRDefault="000E7704">
      <w:pPr>
        <w:pStyle w:val="Heading2"/>
        <w:ind w:left="0" w:firstLine="0"/>
        <w:rPr>
          <w:rFonts w:ascii="Times New Roman" w:eastAsia="Times New Roman" w:hAnsi="Times New Roman" w:cs="Times New Roman"/>
        </w:rPr>
      </w:pPr>
      <w:bookmarkStart w:id="259" w:name="_Toc118640829"/>
      <w:bookmarkStart w:id="260" w:name="_Toc118838293"/>
      <w:bookmarkStart w:id="261" w:name="_Toc1166154556"/>
      <w:bookmarkStart w:id="262" w:name="_Toc1900776888"/>
      <w:r w:rsidRPr="44193102">
        <w:rPr>
          <w:rFonts w:ascii="Times New Roman" w:eastAsia="Times New Roman" w:hAnsi="Times New Roman" w:cs="Times New Roman"/>
        </w:rPr>
        <w:lastRenderedPageBreak/>
        <w:t>White Box Testing</w:t>
      </w:r>
      <w:bookmarkEnd w:id="259"/>
      <w:bookmarkEnd w:id="260"/>
      <w:r w:rsidRPr="44193102">
        <w:rPr>
          <w:rFonts w:ascii="Times New Roman" w:eastAsia="Times New Roman" w:hAnsi="Times New Roman" w:cs="Times New Roman"/>
        </w:rPr>
        <w:t xml:space="preserve"> </w:t>
      </w:r>
      <w:bookmarkEnd w:id="261"/>
      <w:bookmarkEnd w:id="262"/>
    </w:p>
    <w:p w14:paraId="1247F4BD" w14:textId="77777777" w:rsidR="00744815" w:rsidRPr="00DA6416" w:rsidRDefault="000E7704">
      <w:pPr>
        <w:rPr>
          <w:rFonts w:ascii="Times New Roman" w:eastAsia="Times New Roman" w:hAnsi="Times New Roman" w:cs="Times New Roman"/>
        </w:rPr>
      </w:pPr>
      <w:r w:rsidRPr="44193102">
        <w:rPr>
          <w:rFonts w:ascii="Times New Roman" w:eastAsia="Times New Roman" w:hAnsi="Times New Roman" w:cs="Times New Roman"/>
        </w:rPr>
        <w:t xml:space="preserve">White box testing was done to test if the flow of the application is as expected and to also test for alternative flows. </w:t>
      </w:r>
    </w:p>
    <w:p w14:paraId="6D84BC0B"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5773D54C" w14:textId="77777777">
        <w:trPr>
          <w:trHeight w:val="420"/>
        </w:trPr>
        <w:tc>
          <w:tcPr>
            <w:tcW w:w="9360" w:type="dxa"/>
            <w:gridSpan w:val="2"/>
            <w:shd w:val="clear" w:color="auto" w:fill="auto"/>
            <w:tcMar>
              <w:top w:w="100" w:type="dxa"/>
              <w:left w:w="100" w:type="dxa"/>
              <w:bottom w:w="100" w:type="dxa"/>
              <w:right w:w="100" w:type="dxa"/>
            </w:tcMar>
          </w:tcPr>
          <w:p w14:paraId="182ED37B" w14:textId="77777777" w:rsidR="00744815" w:rsidRPr="00DA6416" w:rsidRDefault="000E7704">
            <w:pPr>
              <w:widowControl w:val="0"/>
              <w:pBdr>
                <w:top w:val="nil"/>
                <w:left w:val="nil"/>
                <w:bottom w:val="nil"/>
                <w:right w:val="nil"/>
                <w:between w:val="nil"/>
              </w:pBdr>
              <w:jc w:val="center"/>
              <w:rPr>
                <w:rFonts w:ascii="Times New Roman" w:eastAsia="Times New Roman" w:hAnsi="Times New Roman" w:cs="Times New Roman"/>
                <w:b/>
              </w:rPr>
            </w:pPr>
            <w:r w:rsidRPr="44193102">
              <w:rPr>
                <w:rFonts w:ascii="Times New Roman" w:eastAsia="Times New Roman" w:hAnsi="Times New Roman" w:cs="Times New Roman"/>
                <w:b/>
              </w:rPr>
              <w:t>Test Case 1</w:t>
            </w:r>
          </w:p>
        </w:tc>
      </w:tr>
      <w:tr w:rsidR="00744815" w14:paraId="4FADF240" w14:textId="77777777">
        <w:tc>
          <w:tcPr>
            <w:tcW w:w="2085" w:type="dxa"/>
            <w:shd w:val="clear" w:color="auto" w:fill="auto"/>
            <w:tcMar>
              <w:top w:w="100" w:type="dxa"/>
              <w:left w:w="100" w:type="dxa"/>
              <w:bottom w:w="100" w:type="dxa"/>
              <w:right w:w="100" w:type="dxa"/>
            </w:tcMar>
          </w:tcPr>
          <w:p w14:paraId="11CAA69E"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2666C55B"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5B019645" w14:textId="77777777">
        <w:tc>
          <w:tcPr>
            <w:tcW w:w="2085" w:type="dxa"/>
            <w:shd w:val="clear" w:color="auto" w:fill="auto"/>
            <w:tcMar>
              <w:top w:w="100" w:type="dxa"/>
              <w:left w:w="100" w:type="dxa"/>
              <w:bottom w:w="100" w:type="dxa"/>
              <w:right w:w="100" w:type="dxa"/>
            </w:tcMar>
          </w:tcPr>
          <w:p w14:paraId="5F3351F2"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4EDBA2CE" w14:textId="2A3DE977" w:rsidR="00744815" w:rsidRPr="00DA6416" w:rsidRDefault="000E7704">
            <w:pPr>
              <w:widowControl w:val="0"/>
              <w:rPr>
                <w:rFonts w:ascii="Times New Roman" w:eastAsia="Times New Roman" w:hAnsi="Times New Roman" w:cs="Times New Roman"/>
              </w:rPr>
            </w:pPr>
            <w:r w:rsidRPr="3BD4E534">
              <w:rPr>
                <w:rFonts w:ascii="Times New Roman" w:eastAsia="Times New Roman" w:hAnsi="Times New Roman" w:cs="Times New Roman"/>
              </w:rPr>
              <w:t xml:space="preserve">‘LOGIN’ button on </w:t>
            </w:r>
            <w:proofErr w:type="gramStart"/>
            <w:r w:rsidR="4EB357F0" w:rsidRPr="3BD4E534">
              <w:rPr>
                <w:rFonts w:ascii="Times New Roman" w:eastAsia="Times New Roman" w:hAnsi="Times New Roman" w:cs="Times New Roman"/>
              </w:rPr>
              <w:t>Home</w:t>
            </w:r>
            <w:proofErr w:type="gramEnd"/>
            <w:r w:rsidRPr="3BD4E534">
              <w:rPr>
                <w:rFonts w:ascii="Times New Roman" w:eastAsia="Times New Roman" w:hAnsi="Times New Roman" w:cs="Times New Roman"/>
              </w:rPr>
              <w:t xml:space="preserve"> page leads to the </w:t>
            </w:r>
            <w:r w:rsidR="556EA9FB" w:rsidRPr="3BD4E534">
              <w:rPr>
                <w:rFonts w:ascii="Times New Roman" w:eastAsia="Times New Roman" w:hAnsi="Times New Roman" w:cs="Times New Roman"/>
              </w:rPr>
              <w:t>Main</w:t>
            </w:r>
            <w:r w:rsidRPr="3BD4E534">
              <w:rPr>
                <w:rFonts w:ascii="Times New Roman" w:eastAsia="Times New Roman" w:hAnsi="Times New Roman" w:cs="Times New Roman"/>
              </w:rPr>
              <w:t xml:space="preserve"> page</w:t>
            </w:r>
          </w:p>
        </w:tc>
      </w:tr>
      <w:tr w:rsidR="00744815" w14:paraId="76B24AB5" w14:textId="77777777">
        <w:tc>
          <w:tcPr>
            <w:tcW w:w="2085" w:type="dxa"/>
            <w:shd w:val="clear" w:color="auto" w:fill="auto"/>
            <w:tcMar>
              <w:top w:w="100" w:type="dxa"/>
              <w:left w:w="100" w:type="dxa"/>
              <w:bottom w:w="100" w:type="dxa"/>
              <w:right w:w="100" w:type="dxa"/>
            </w:tcMar>
          </w:tcPr>
          <w:p w14:paraId="66EEC24F"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70A14A74" w14:textId="77777777" w:rsidR="00744815" w:rsidRPr="00DA6416" w:rsidRDefault="000E7704">
            <w:pPr>
              <w:rPr>
                <w:rFonts w:ascii="Times New Roman" w:eastAsia="Times New Roman" w:hAnsi="Times New Roman" w:cs="Times New Roman"/>
              </w:rPr>
            </w:pPr>
            <w:r w:rsidRPr="44193102">
              <w:rPr>
                <w:rFonts w:ascii="Times New Roman" w:eastAsia="Times New Roman" w:hAnsi="Times New Roman" w:cs="Times New Roman"/>
              </w:rPr>
              <w:t>Login page opens</w:t>
            </w:r>
          </w:p>
        </w:tc>
      </w:tr>
      <w:tr w:rsidR="00744815" w14:paraId="79EED26C" w14:textId="77777777">
        <w:tc>
          <w:tcPr>
            <w:tcW w:w="2085" w:type="dxa"/>
            <w:shd w:val="clear" w:color="auto" w:fill="auto"/>
            <w:tcMar>
              <w:top w:w="100" w:type="dxa"/>
              <w:left w:w="100" w:type="dxa"/>
              <w:bottom w:w="100" w:type="dxa"/>
              <w:right w:w="100" w:type="dxa"/>
            </w:tcMar>
          </w:tcPr>
          <w:p w14:paraId="30E90AA6"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b/>
              </w:rPr>
            </w:pPr>
            <w:r w:rsidRPr="44193102">
              <w:rPr>
                <w:rFonts w:ascii="Times New Roman" w:eastAsia="Times New Roman" w:hAnsi="Times New Roman" w:cs="Times New Roman"/>
                <w:b/>
              </w:rPr>
              <w:t>Process Diagram</w:t>
            </w:r>
          </w:p>
        </w:tc>
        <w:tc>
          <w:tcPr>
            <w:tcW w:w="7275" w:type="dxa"/>
            <w:shd w:val="clear" w:color="auto" w:fill="auto"/>
            <w:tcMar>
              <w:top w:w="100" w:type="dxa"/>
              <w:left w:w="100" w:type="dxa"/>
              <w:bottom w:w="100" w:type="dxa"/>
              <w:right w:w="100" w:type="dxa"/>
            </w:tcMar>
          </w:tcPr>
          <w:p w14:paraId="774A56BF" w14:textId="02155B73" w:rsidR="00744815" w:rsidRDefault="5342FAB0">
            <w:pPr>
              <w:widowControl w:val="0"/>
              <w:pBdr>
                <w:top w:val="nil"/>
                <w:left w:val="nil"/>
                <w:bottom w:val="nil"/>
                <w:right w:val="nil"/>
                <w:between w:val="nil"/>
              </w:pBdr>
            </w:pPr>
            <w:r>
              <w:rPr>
                <w:noProof/>
              </w:rPr>
              <w:drawing>
                <wp:inline distT="0" distB="0" distL="0" distR="0" wp14:anchorId="0ED450BD" wp14:editId="40015478">
                  <wp:extent cx="3486150" cy="4495800"/>
                  <wp:effectExtent l="0" t="0" r="0" b="0"/>
                  <wp:docPr id="1518292241" name="Picture 151829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486150" cy="4495800"/>
                          </a:xfrm>
                          <a:prstGeom prst="rect">
                            <a:avLst/>
                          </a:prstGeom>
                        </pic:spPr>
                      </pic:pic>
                    </a:graphicData>
                  </a:graphic>
                </wp:inline>
              </w:drawing>
            </w:r>
          </w:p>
        </w:tc>
      </w:tr>
      <w:tr w:rsidR="00744815" w14:paraId="7D8F8CFC" w14:textId="77777777">
        <w:tc>
          <w:tcPr>
            <w:tcW w:w="2085" w:type="dxa"/>
            <w:shd w:val="clear" w:color="auto" w:fill="auto"/>
            <w:tcMar>
              <w:top w:w="100" w:type="dxa"/>
              <w:left w:w="100" w:type="dxa"/>
              <w:bottom w:w="100" w:type="dxa"/>
              <w:right w:w="100" w:type="dxa"/>
            </w:tcMar>
          </w:tcPr>
          <w:p w14:paraId="5A0B6EF2"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03AC218B" w14:textId="77777777" w:rsidR="00744815" w:rsidRPr="00DA6416" w:rsidRDefault="000E7704">
            <w:pPr>
              <w:widowControl w:val="0"/>
              <w:pBdr>
                <w:top w:val="nil"/>
                <w:left w:val="nil"/>
                <w:bottom w:val="nil"/>
                <w:right w:val="nil"/>
                <w:between w:val="nil"/>
              </w:pBdr>
              <w:rPr>
                <w:rFonts w:ascii="Times New Roman" w:eastAsia="Times New Roman" w:hAnsi="Times New Roman" w:cs="Times New Roman"/>
              </w:rPr>
            </w:pPr>
            <w:r w:rsidRPr="44193102">
              <w:rPr>
                <w:rFonts w:ascii="Times New Roman" w:eastAsia="Times New Roman" w:hAnsi="Times New Roman" w:cs="Times New Roman"/>
              </w:rPr>
              <w:t>Pass</w:t>
            </w:r>
          </w:p>
        </w:tc>
      </w:tr>
    </w:tbl>
    <w:p w14:paraId="0720A84B" w14:textId="77777777" w:rsidR="00744815" w:rsidRPr="00DA6416" w:rsidRDefault="00744815">
      <w:pPr>
        <w:rPr>
          <w:rFonts w:ascii="Times New Roman" w:eastAsia="Times New Roman" w:hAnsi="Times New Roman" w:cs="Times New Roman"/>
        </w:rPr>
      </w:pPr>
    </w:p>
    <w:p w14:paraId="0AE50BC2" w14:textId="77777777" w:rsidR="00744815" w:rsidRPr="00DA6416" w:rsidRDefault="00744815">
      <w:pPr>
        <w:rPr>
          <w:rFonts w:ascii="Times New Roman" w:eastAsia="Times New Roman" w:hAnsi="Times New Roman" w:cs="Times New Roman"/>
        </w:rPr>
      </w:pPr>
    </w:p>
    <w:p w14:paraId="1000C209"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612932B7" w14:textId="77777777">
        <w:trPr>
          <w:trHeight w:val="420"/>
        </w:trPr>
        <w:tc>
          <w:tcPr>
            <w:tcW w:w="9360" w:type="dxa"/>
            <w:gridSpan w:val="2"/>
            <w:shd w:val="clear" w:color="auto" w:fill="auto"/>
            <w:tcMar>
              <w:top w:w="100" w:type="dxa"/>
              <w:left w:w="100" w:type="dxa"/>
              <w:bottom w:w="100" w:type="dxa"/>
              <w:right w:w="100" w:type="dxa"/>
            </w:tcMar>
          </w:tcPr>
          <w:p w14:paraId="08207B5C"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2</w:t>
            </w:r>
          </w:p>
        </w:tc>
      </w:tr>
      <w:tr w:rsidR="00744815" w14:paraId="08F9498C" w14:textId="77777777">
        <w:tc>
          <w:tcPr>
            <w:tcW w:w="2085" w:type="dxa"/>
            <w:shd w:val="clear" w:color="auto" w:fill="auto"/>
            <w:tcMar>
              <w:top w:w="100" w:type="dxa"/>
              <w:left w:w="100" w:type="dxa"/>
              <w:bottom w:w="100" w:type="dxa"/>
              <w:right w:w="100" w:type="dxa"/>
            </w:tcMar>
          </w:tcPr>
          <w:p w14:paraId="048B7C76"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76327682"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61A7E9A7" w14:textId="77777777">
        <w:tc>
          <w:tcPr>
            <w:tcW w:w="2085" w:type="dxa"/>
            <w:shd w:val="clear" w:color="auto" w:fill="auto"/>
            <w:tcMar>
              <w:top w:w="100" w:type="dxa"/>
              <w:left w:w="100" w:type="dxa"/>
              <w:bottom w:w="100" w:type="dxa"/>
              <w:right w:w="100" w:type="dxa"/>
            </w:tcMar>
          </w:tcPr>
          <w:p w14:paraId="5E873E20"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Description</w:t>
            </w:r>
          </w:p>
        </w:tc>
        <w:tc>
          <w:tcPr>
            <w:tcW w:w="7275" w:type="dxa"/>
            <w:shd w:val="clear" w:color="auto" w:fill="auto"/>
            <w:tcMar>
              <w:top w:w="100" w:type="dxa"/>
              <w:left w:w="100" w:type="dxa"/>
              <w:bottom w:w="100" w:type="dxa"/>
              <w:right w:w="100" w:type="dxa"/>
            </w:tcMar>
          </w:tcPr>
          <w:p w14:paraId="0567294C" w14:textId="4895F73D"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w:t>
            </w:r>
            <w:r w:rsidR="001B1319">
              <w:rPr>
                <w:rFonts w:ascii="Times New Roman" w:eastAsia="Times New Roman" w:hAnsi="Times New Roman" w:cs="Times New Roman"/>
              </w:rPr>
              <w:t>Sign Up</w:t>
            </w:r>
            <w:r w:rsidRPr="44193102">
              <w:rPr>
                <w:rFonts w:ascii="Times New Roman" w:eastAsia="Times New Roman" w:hAnsi="Times New Roman" w:cs="Times New Roman"/>
              </w:rPr>
              <w:t xml:space="preserve"> button on main page leads to the register page</w:t>
            </w:r>
          </w:p>
        </w:tc>
      </w:tr>
      <w:tr w:rsidR="00744815" w14:paraId="1E334627" w14:textId="77777777">
        <w:tc>
          <w:tcPr>
            <w:tcW w:w="2085" w:type="dxa"/>
            <w:shd w:val="clear" w:color="auto" w:fill="auto"/>
            <w:tcMar>
              <w:top w:w="100" w:type="dxa"/>
              <w:left w:w="100" w:type="dxa"/>
              <w:bottom w:w="100" w:type="dxa"/>
              <w:right w:w="100" w:type="dxa"/>
            </w:tcMar>
          </w:tcPr>
          <w:p w14:paraId="01BB897B"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1295F70C" w14:textId="75F6702A" w:rsidR="00744815" w:rsidRPr="00DA6416" w:rsidRDefault="27225FA7">
            <w:pPr>
              <w:widowControl w:val="0"/>
              <w:rPr>
                <w:rFonts w:ascii="Times New Roman" w:eastAsia="Times New Roman" w:hAnsi="Times New Roman" w:cs="Times New Roman"/>
              </w:rPr>
            </w:pPr>
            <w:r w:rsidRPr="3BD4E534">
              <w:rPr>
                <w:rFonts w:ascii="Times New Roman" w:eastAsia="Times New Roman" w:hAnsi="Times New Roman" w:cs="Times New Roman"/>
              </w:rPr>
              <w:t>Sign Up</w:t>
            </w:r>
            <w:r w:rsidR="000E7704" w:rsidRPr="3BD4E534">
              <w:rPr>
                <w:rFonts w:ascii="Times New Roman" w:eastAsia="Times New Roman" w:hAnsi="Times New Roman" w:cs="Times New Roman"/>
              </w:rPr>
              <w:t xml:space="preserve"> page opens, System will display ‘You can </w:t>
            </w:r>
            <w:r w:rsidR="37E54FF8" w:rsidRPr="3BD4E534">
              <w:rPr>
                <w:rFonts w:ascii="Times New Roman" w:eastAsia="Times New Roman" w:hAnsi="Times New Roman" w:cs="Times New Roman"/>
              </w:rPr>
              <w:t>sign up</w:t>
            </w:r>
            <w:r w:rsidR="000E7704" w:rsidRPr="3BD4E534">
              <w:rPr>
                <w:rFonts w:ascii="Times New Roman" w:eastAsia="Times New Roman" w:hAnsi="Times New Roman" w:cs="Times New Roman"/>
              </w:rPr>
              <w:t xml:space="preserve"> now’</w:t>
            </w:r>
            <w:r w:rsidR="5C264321" w:rsidRPr="3BD4E534">
              <w:rPr>
                <w:rFonts w:ascii="Times New Roman" w:eastAsia="Times New Roman" w:hAnsi="Times New Roman" w:cs="Times New Roman"/>
              </w:rPr>
              <w:t xml:space="preserve"> and registers new user.</w:t>
            </w:r>
          </w:p>
        </w:tc>
      </w:tr>
      <w:tr w:rsidR="00744815" w14:paraId="29FADCD5" w14:textId="77777777">
        <w:tc>
          <w:tcPr>
            <w:tcW w:w="2085" w:type="dxa"/>
            <w:shd w:val="clear" w:color="auto" w:fill="auto"/>
            <w:tcMar>
              <w:top w:w="100" w:type="dxa"/>
              <w:left w:w="100" w:type="dxa"/>
              <w:bottom w:w="100" w:type="dxa"/>
              <w:right w:w="100" w:type="dxa"/>
            </w:tcMar>
          </w:tcPr>
          <w:p w14:paraId="301718E4"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0122AAB0" w14:textId="4A7E187D" w:rsidR="00744815" w:rsidRDefault="223CE7D0">
            <w:pPr>
              <w:widowControl w:val="0"/>
            </w:pPr>
            <w:r>
              <w:rPr>
                <w:noProof/>
              </w:rPr>
              <w:drawing>
                <wp:inline distT="0" distB="0" distL="0" distR="0" wp14:anchorId="1AD67AF2" wp14:editId="74E07AB9">
                  <wp:extent cx="4556932" cy="7416800"/>
                  <wp:effectExtent l="0" t="0" r="0" b="0"/>
                  <wp:docPr id="1844037367" name="Picture 184403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56932" cy="7416800"/>
                          </a:xfrm>
                          <a:prstGeom prst="rect">
                            <a:avLst/>
                          </a:prstGeom>
                        </pic:spPr>
                      </pic:pic>
                    </a:graphicData>
                  </a:graphic>
                </wp:inline>
              </w:drawing>
            </w:r>
          </w:p>
        </w:tc>
      </w:tr>
      <w:tr w:rsidR="00744815" w14:paraId="456876E5" w14:textId="77777777">
        <w:tc>
          <w:tcPr>
            <w:tcW w:w="2085" w:type="dxa"/>
            <w:shd w:val="clear" w:color="auto" w:fill="auto"/>
            <w:tcMar>
              <w:top w:w="100" w:type="dxa"/>
              <w:left w:w="100" w:type="dxa"/>
              <w:bottom w:w="100" w:type="dxa"/>
              <w:right w:w="100" w:type="dxa"/>
            </w:tcMar>
          </w:tcPr>
          <w:p w14:paraId="17F6A861"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6CA65DC6"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53A5F819" w14:textId="77777777" w:rsidR="00744815" w:rsidRPr="00DA6416" w:rsidRDefault="00744815">
      <w:pPr>
        <w:rPr>
          <w:rFonts w:ascii="Times New Roman" w:eastAsia="Times New Roman" w:hAnsi="Times New Roman" w:cs="Times New Roman"/>
        </w:rPr>
      </w:pPr>
    </w:p>
    <w:p w14:paraId="212BA6CF"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17B2DAEF" w14:textId="77777777" w:rsidTr="044BC87E">
        <w:trPr>
          <w:trHeight w:val="420"/>
        </w:trPr>
        <w:tc>
          <w:tcPr>
            <w:tcW w:w="9360" w:type="dxa"/>
            <w:gridSpan w:val="2"/>
            <w:shd w:val="clear" w:color="auto" w:fill="auto"/>
            <w:tcMar>
              <w:top w:w="100" w:type="dxa"/>
              <w:left w:w="100" w:type="dxa"/>
              <w:bottom w:w="100" w:type="dxa"/>
              <w:right w:w="100" w:type="dxa"/>
            </w:tcMar>
          </w:tcPr>
          <w:p w14:paraId="22AB10DE"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lastRenderedPageBreak/>
              <w:t>Test Case 3</w:t>
            </w:r>
          </w:p>
        </w:tc>
      </w:tr>
      <w:tr w:rsidR="00744815" w14:paraId="2736C71F" w14:textId="77777777" w:rsidTr="044BC87E">
        <w:tc>
          <w:tcPr>
            <w:tcW w:w="2085" w:type="dxa"/>
            <w:shd w:val="clear" w:color="auto" w:fill="auto"/>
            <w:tcMar>
              <w:top w:w="100" w:type="dxa"/>
              <w:left w:w="100" w:type="dxa"/>
              <w:bottom w:w="100" w:type="dxa"/>
              <w:right w:w="100" w:type="dxa"/>
            </w:tcMar>
          </w:tcPr>
          <w:p w14:paraId="4385C4D6"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7DDD208D" w14:textId="491ED57D"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5321642E" w14:textId="77777777" w:rsidTr="044BC87E">
        <w:tc>
          <w:tcPr>
            <w:tcW w:w="2085" w:type="dxa"/>
            <w:shd w:val="clear" w:color="auto" w:fill="auto"/>
            <w:tcMar>
              <w:top w:w="100" w:type="dxa"/>
              <w:left w:w="100" w:type="dxa"/>
              <w:bottom w:w="100" w:type="dxa"/>
              <w:right w:w="100" w:type="dxa"/>
            </w:tcMar>
          </w:tcPr>
          <w:p w14:paraId="7B81BA83"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3ADD3405" w14:textId="174702C6" w:rsidR="00744815" w:rsidRPr="00DA6416" w:rsidRDefault="001B1319">
            <w:pPr>
              <w:widowControl w:val="0"/>
              <w:rPr>
                <w:rFonts w:ascii="Times New Roman" w:eastAsia="Times New Roman" w:hAnsi="Times New Roman" w:cs="Times New Roman"/>
              </w:rPr>
            </w:pPr>
            <w:r w:rsidRPr="44193102">
              <w:rPr>
                <w:rFonts w:ascii="Times New Roman" w:eastAsia="Times New Roman" w:hAnsi="Times New Roman" w:cs="Times New Roman"/>
              </w:rPr>
              <w:t>‘</w:t>
            </w:r>
            <w:r>
              <w:rPr>
                <w:rFonts w:ascii="Times New Roman" w:eastAsia="Times New Roman" w:hAnsi="Times New Roman" w:cs="Times New Roman"/>
              </w:rPr>
              <w:t>Forget passw</w:t>
            </w:r>
            <w:r w:rsidR="00A81FC8">
              <w:rPr>
                <w:rFonts w:ascii="Times New Roman" w:eastAsia="Times New Roman" w:hAnsi="Times New Roman" w:cs="Times New Roman"/>
              </w:rPr>
              <w:t>ord</w:t>
            </w:r>
            <w:r w:rsidRPr="44193102">
              <w:rPr>
                <w:rFonts w:ascii="Times New Roman" w:eastAsia="Times New Roman" w:hAnsi="Times New Roman" w:cs="Times New Roman"/>
              </w:rPr>
              <w:t xml:space="preserve"> button on main page leads to the register page</w:t>
            </w:r>
            <w:r w:rsidR="00D71537">
              <w:rPr>
                <w:rFonts w:ascii="Times New Roman" w:eastAsia="Times New Roman" w:hAnsi="Times New Roman" w:cs="Times New Roman"/>
              </w:rPr>
              <w:t>’</w:t>
            </w:r>
          </w:p>
        </w:tc>
      </w:tr>
      <w:tr w:rsidR="00744815" w14:paraId="301D6AF1" w14:textId="77777777" w:rsidTr="044BC87E">
        <w:tc>
          <w:tcPr>
            <w:tcW w:w="2085" w:type="dxa"/>
            <w:shd w:val="clear" w:color="auto" w:fill="auto"/>
            <w:tcMar>
              <w:top w:w="100" w:type="dxa"/>
              <w:left w:w="100" w:type="dxa"/>
              <w:bottom w:w="100" w:type="dxa"/>
              <w:right w:w="100" w:type="dxa"/>
            </w:tcMar>
          </w:tcPr>
          <w:p w14:paraId="430D13AD"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67B89AF4" w14:textId="03AF7896" w:rsidR="00744815" w:rsidRPr="00DA6416" w:rsidRDefault="06C9AA93">
            <w:pPr>
              <w:widowControl w:val="0"/>
              <w:rPr>
                <w:rFonts w:ascii="Times New Roman" w:eastAsia="Times New Roman" w:hAnsi="Times New Roman" w:cs="Times New Roman"/>
              </w:rPr>
            </w:pPr>
            <w:r w:rsidRPr="044BC87E">
              <w:rPr>
                <w:rFonts w:ascii="Times New Roman" w:eastAsia="Times New Roman" w:hAnsi="Times New Roman" w:cs="Times New Roman"/>
              </w:rPr>
              <w:t>Forget password page</w:t>
            </w:r>
            <w:r w:rsidR="13711D13" w:rsidRPr="044BC87E">
              <w:rPr>
                <w:rFonts w:ascii="Times New Roman" w:eastAsia="Times New Roman" w:hAnsi="Times New Roman" w:cs="Times New Roman"/>
              </w:rPr>
              <w:t xml:space="preserve"> opens, System will display ‘</w:t>
            </w:r>
            <w:r w:rsidRPr="044BC87E">
              <w:rPr>
                <w:rFonts w:ascii="Times New Roman" w:eastAsia="Times New Roman" w:hAnsi="Times New Roman" w:cs="Times New Roman"/>
              </w:rPr>
              <w:t>Please enter your email’</w:t>
            </w:r>
            <w:r w:rsidR="21753C75" w:rsidRPr="044BC87E">
              <w:rPr>
                <w:rFonts w:ascii="Times New Roman" w:eastAsia="Times New Roman" w:hAnsi="Times New Roman" w:cs="Times New Roman"/>
              </w:rPr>
              <w:t xml:space="preserve"> and user receives a link to reset password.</w:t>
            </w:r>
          </w:p>
        </w:tc>
      </w:tr>
      <w:tr w:rsidR="00744815" w14:paraId="30E9994A" w14:textId="77777777" w:rsidTr="044BC87E">
        <w:tc>
          <w:tcPr>
            <w:tcW w:w="2085" w:type="dxa"/>
            <w:shd w:val="clear" w:color="auto" w:fill="auto"/>
            <w:tcMar>
              <w:top w:w="100" w:type="dxa"/>
              <w:left w:w="100" w:type="dxa"/>
              <w:bottom w:w="100" w:type="dxa"/>
              <w:right w:w="100" w:type="dxa"/>
            </w:tcMar>
          </w:tcPr>
          <w:p w14:paraId="739C7365"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Process Diagram</w:t>
            </w:r>
          </w:p>
        </w:tc>
        <w:tc>
          <w:tcPr>
            <w:tcW w:w="7275" w:type="dxa"/>
            <w:shd w:val="clear" w:color="auto" w:fill="auto"/>
            <w:tcMar>
              <w:top w:w="100" w:type="dxa"/>
              <w:left w:w="100" w:type="dxa"/>
              <w:bottom w:w="100" w:type="dxa"/>
              <w:right w:w="100" w:type="dxa"/>
            </w:tcMar>
          </w:tcPr>
          <w:p w14:paraId="5403CD58" w14:textId="5C784A52" w:rsidR="00744815" w:rsidRDefault="7E8A76B8">
            <w:pPr>
              <w:widowControl w:val="0"/>
            </w:pPr>
            <w:r>
              <w:rPr>
                <w:noProof/>
              </w:rPr>
              <w:drawing>
                <wp:inline distT="0" distB="0" distL="0" distR="0" wp14:anchorId="22E080E1" wp14:editId="397A8CEE">
                  <wp:extent cx="4495800" cy="2762250"/>
                  <wp:effectExtent l="0" t="0" r="0" b="0"/>
                  <wp:docPr id="1260133528" name="Picture 12601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95800" cy="2762250"/>
                          </a:xfrm>
                          <a:prstGeom prst="rect">
                            <a:avLst/>
                          </a:prstGeom>
                        </pic:spPr>
                      </pic:pic>
                    </a:graphicData>
                  </a:graphic>
                </wp:inline>
              </w:drawing>
            </w:r>
          </w:p>
        </w:tc>
      </w:tr>
      <w:tr w:rsidR="00744815" w14:paraId="1AF97E7A" w14:textId="77777777" w:rsidTr="044BC87E">
        <w:tc>
          <w:tcPr>
            <w:tcW w:w="2085" w:type="dxa"/>
            <w:shd w:val="clear" w:color="auto" w:fill="auto"/>
            <w:tcMar>
              <w:top w:w="100" w:type="dxa"/>
              <w:left w:w="100" w:type="dxa"/>
              <w:bottom w:w="100" w:type="dxa"/>
              <w:right w:w="100" w:type="dxa"/>
            </w:tcMar>
          </w:tcPr>
          <w:p w14:paraId="0CAA6A14"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00B42B9B" w14:textId="63D234F3"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7075C564" w14:textId="77777777" w:rsidR="00744815" w:rsidRPr="00DA6416" w:rsidRDefault="00744815">
      <w:pPr>
        <w:rPr>
          <w:rFonts w:ascii="Times New Roman" w:eastAsia="Times New Roman" w:hAnsi="Times New Roman" w:cs="Times New Roman"/>
        </w:rPr>
      </w:pPr>
    </w:p>
    <w:p w14:paraId="71228613"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108E5C8C" w14:textId="77777777">
        <w:trPr>
          <w:trHeight w:val="420"/>
        </w:trPr>
        <w:tc>
          <w:tcPr>
            <w:tcW w:w="9360" w:type="dxa"/>
            <w:gridSpan w:val="2"/>
            <w:shd w:val="clear" w:color="auto" w:fill="auto"/>
            <w:tcMar>
              <w:top w:w="100" w:type="dxa"/>
              <w:left w:w="100" w:type="dxa"/>
              <w:bottom w:w="100" w:type="dxa"/>
              <w:right w:w="100" w:type="dxa"/>
            </w:tcMar>
          </w:tcPr>
          <w:p w14:paraId="547E68FC"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4</w:t>
            </w:r>
          </w:p>
        </w:tc>
      </w:tr>
      <w:tr w:rsidR="00744815" w14:paraId="1796969C" w14:textId="77777777">
        <w:tc>
          <w:tcPr>
            <w:tcW w:w="2085" w:type="dxa"/>
            <w:shd w:val="clear" w:color="auto" w:fill="auto"/>
            <w:tcMar>
              <w:top w:w="100" w:type="dxa"/>
              <w:left w:w="100" w:type="dxa"/>
              <w:bottom w:w="100" w:type="dxa"/>
              <w:right w:w="100" w:type="dxa"/>
            </w:tcMar>
          </w:tcPr>
          <w:p w14:paraId="408127E6"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35E46F82" w14:textId="7EB506A5"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50F9CCB0" w14:textId="77777777">
        <w:tc>
          <w:tcPr>
            <w:tcW w:w="2085" w:type="dxa"/>
            <w:shd w:val="clear" w:color="auto" w:fill="auto"/>
            <w:tcMar>
              <w:top w:w="100" w:type="dxa"/>
              <w:left w:w="100" w:type="dxa"/>
              <w:bottom w:w="100" w:type="dxa"/>
              <w:right w:w="100" w:type="dxa"/>
            </w:tcMar>
          </w:tcPr>
          <w:p w14:paraId="071CA3F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70CBAEB2" w14:textId="02E08BDE" w:rsidR="00744815" w:rsidRPr="00DA6416" w:rsidRDefault="2E710802">
            <w:pPr>
              <w:widowControl w:val="0"/>
              <w:rPr>
                <w:rFonts w:ascii="Times New Roman" w:eastAsia="Times New Roman" w:hAnsi="Times New Roman" w:cs="Times New Roman"/>
              </w:rPr>
            </w:pPr>
            <w:r w:rsidRPr="3BD4E534">
              <w:rPr>
                <w:rFonts w:ascii="Times New Roman" w:eastAsia="Times New Roman" w:hAnsi="Times New Roman" w:cs="Times New Roman"/>
              </w:rPr>
              <w:t>‘</w:t>
            </w:r>
            <w:r w:rsidR="5016896C" w:rsidRPr="3BD4E534">
              <w:rPr>
                <w:rFonts w:ascii="Times New Roman" w:eastAsia="Times New Roman" w:hAnsi="Times New Roman" w:cs="Times New Roman"/>
              </w:rPr>
              <w:t>Able to navigate between pages</w:t>
            </w:r>
            <w:r w:rsidR="35C452E8" w:rsidRPr="3BD4E534">
              <w:rPr>
                <w:rFonts w:ascii="Times New Roman" w:eastAsia="Times New Roman" w:hAnsi="Times New Roman" w:cs="Times New Roman"/>
              </w:rPr>
              <w:t xml:space="preserve"> </w:t>
            </w:r>
            <w:proofErr w:type="gramStart"/>
            <w:r w:rsidR="35C452E8" w:rsidRPr="3BD4E534">
              <w:rPr>
                <w:rFonts w:ascii="Times New Roman" w:eastAsia="Times New Roman" w:hAnsi="Times New Roman" w:cs="Times New Roman"/>
              </w:rPr>
              <w:t>e.g</w:t>
            </w:r>
            <w:r w:rsidR="3CDC208C" w:rsidRPr="3BD4E534">
              <w:rPr>
                <w:rFonts w:ascii="Times New Roman" w:eastAsia="Times New Roman" w:hAnsi="Times New Roman" w:cs="Times New Roman"/>
              </w:rPr>
              <w:t>.</w:t>
            </w:r>
            <w:proofErr w:type="gramEnd"/>
            <w:r w:rsidR="3CDC208C" w:rsidRPr="3BD4E534">
              <w:rPr>
                <w:rFonts w:ascii="Times New Roman" w:eastAsia="Times New Roman" w:hAnsi="Times New Roman" w:cs="Times New Roman"/>
              </w:rPr>
              <w:t xml:space="preserve"> </w:t>
            </w:r>
            <w:r w:rsidR="3E9F081B" w:rsidRPr="3BD4E534">
              <w:rPr>
                <w:rFonts w:ascii="Times New Roman" w:eastAsia="Times New Roman" w:hAnsi="Times New Roman" w:cs="Times New Roman"/>
              </w:rPr>
              <w:t>H</w:t>
            </w:r>
            <w:r w:rsidR="253A037E" w:rsidRPr="3BD4E534">
              <w:rPr>
                <w:rFonts w:ascii="Times New Roman" w:eastAsia="Times New Roman" w:hAnsi="Times New Roman" w:cs="Times New Roman"/>
              </w:rPr>
              <w:t>ome, Around Me</w:t>
            </w:r>
            <w:r w:rsidR="65A55B0C" w:rsidRPr="3BD4E534">
              <w:rPr>
                <w:rFonts w:ascii="Times New Roman" w:eastAsia="Times New Roman" w:hAnsi="Times New Roman" w:cs="Times New Roman"/>
              </w:rPr>
              <w:t>, Setting</w:t>
            </w:r>
            <w:r w:rsidR="0391C226" w:rsidRPr="3BD4E534">
              <w:rPr>
                <w:rFonts w:ascii="Times New Roman" w:eastAsia="Times New Roman" w:hAnsi="Times New Roman" w:cs="Times New Roman"/>
              </w:rPr>
              <w:t xml:space="preserve"> and Favorite’</w:t>
            </w:r>
            <w:r w:rsidR="6C8CB808" w:rsidRPr="3BD4E534">
              <w:rPr>
                <w:rFonts w:ascii="Times New Roman" w:eastAsia="Times New Roman" w:hAnsi="Times New Roman" w:cs="Times New Roman"/>
              </w:rPr>
              <w:t>. No change of selection of tabs will result in no change in page shown.</w:t>
            </w:r>
          </w:p>
        </w:tc>
      </w:tr>
      <w:tr w:rsidR="00744815" w14:paraId="274FC7CF" w14:textId="77777777">
        <w:tc>
          <w:tcPr>
            <w:tcW w:w="2085" w:type="dxa"/>
            <w:shd w:val="clear" w:color="auto" w:fill="auto"/>
            <w:tcMar>
              <w:top w:w="100" w:type="dxa"/>
              <w:left w:w="100" w:type="dxa"/>
              <w:bottom w:w="100" w:type="dxa"/>
              <w:right w:w="100" w:type="dxa"/>
            </w:tcMar>
          </w:tcPr>
          <w:p w14:paraId="1A2E56AE"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7EC00369" w14:textId="1E9D245F" w:rsidR="00744815" w:rsidRPr="00DA6416" w:rsidRDefault="001A4EF5">
            <w:pPr>
              <w:widowControl w:val="0"/>
              <w:rPr>
                <w:rFonts w:ascii="Times New Roman" w:eastAsia="Times New Roman" w:hAnsi="Times New Roman" w:cs="Times New Roman"/>
              </w:rPr>
            </w:pPr>
            <w:r>
              <w:rPr>
                <w:rFonts w:ascii="Times New Roman" w:eastAsia="Times New Roman" w:hAnsi="Times New Roman" w:cs="Times New Roman"/>
              </w:rPr>
              <w:t xml:space="preserve">Navigating to all pages without </w:t>
            </w:r>
            <w:r w:rsidR="00552E73">
              <w:rPr>
                <w:rFonts w:ascii="Times New Roman" w:eastAsia="Times New Roman" w:hAnsi="Times New Roman" w:cs="Times New Roman"/>
              </w:rPr>
              <w:t>issue.</w:t>
            </w:r>
          </w:p>
        </w:tc>
      </w:tr>
      <w:tr w:rsidR="00744815" w14:paraId="48930F01" w14:textId="77777777">
        <w:tc>
          <w:tcPr>
            <w:tcW w:w="2085" w:type="dxa"/>
            <w:shd w:val="clear" w:color="auto" w:fill="auto"/>
            <w:tcMar>
              <w:top w:w="100" w:type="dxa"/>
              <w:left w:w="100" w:type="dxa"/>
              <w:bottom w:w="100" w:type="dxa"/>
              <w:right w:w="100" w:type="dxa"/>
            </w:tcMar>
          </w:tcPr>
          <w:p w14:paraId="3AB122FF"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38985F76" w14:textId="4A16BAA8" w:rsidR="00744815" w:rsidRDefault="7CF32F33">
            <w:pPr>
              <w:widowControl w:val="0"/>
            </w:pPr>
            <w:r>
              <w:rPr>
                <w:noProof/>
              </w:rPr>
              <w:drawing>
                <wp:inline distT="0" distB="0" distL="0" distR="0" wp14:anchorId="50648033" wp14:editId="2281E991">
                  <wp:extent cx="3505200" cy="4362450"/>
                  <wp:effectExtent l="0" t="0" r="0" b="0"/>
                  <wp:docPr id="1035882391" name="Picture 103588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05200" cy="4362450"/>
                          </a:xfrm>
                          <a:prstGeom prst="rect">
                            <a:avLst/>
                          </a:prstGeom>
                        </pic:spPr>
                      </pic:pic>
                    </a:graphicData>
                  </a:graphic>
                </wp:inline>
              </w:drawing>
            </w:r>
          </w:p>
        </w:tc>
      </w:tr>
      <w:tr w:rsidR="00744815" w14:paraId="557EA70E" w14:textId="77777777">
        <w:tc>
          <w:tcPr>
            <w:tcW w:w="2085" w:type="dxa"/>
            <w:shd w:val="clear" w:color="auto" w:fill="auto"/>
            <w:tcMar>
              <w:top w:w="100" w:type="dxa"/>
              <w:left w:w="100" w:type="dxa"/>
              <w:bottom w:w="100" w:type="dxa"/>
              <w:right w:w="100" w:type="dxa"/>
            </w:tcMar>
          </w:tcPr>
          <w:p w14:paraId="4CB36AB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1A12922E" w14:textId="3B37641A"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76DBB4B3" w14:textId="77777777" w:rsidR="00744815" w:rsidRPr="00DA6416" w:rsidRDefault="00744815">
      <w:pPr>
        <w:rPr>
          <w:rFonts w:ascii="Times New Roman" w:eastAsia="Times New Roman" w:hAnsi="Times New Roman" w:cs="Times New Roman"/>
        </w:rPr>
      </w:pPr>
    </w:p>
    <w:p w14:paraId="65B03774"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6CD4769C" w14:textId="77777777">
        <w:trPr>
          <w:trHeight w:val="420"/>
        </w:trPr>
        <w:tc>
          <w:tcPr>
            <w:tcW w:w="9360" w:type="dxa"/>
            <w:gridSpan w:val="2"/>
            <w:shd w:val="clear" w:color="auto" w:fill="auto"/>
            <w:tcMar>
              <w:top w:w="100" w:type="dxa"/>
              <w:left w:w="100" w:type="dxa"/>
              <w:bottom w:w="100" w:type="dxa"/>
              <w:right w:w="100" w:type="dxa"/>
            </w:tcMar>
          </w:tcPr>
          <w:p w14:paraId="344C43DE"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5</w:t>
            </w:r>
          </w:p>
        </w:tc>
      </w:tr>
      <w:tr w:rsidR="00744815" w14:paraId="559FC1F4" w14:textId="77777777">
        <w:tc>
          <w:tcPr>
            <w:tcW w:w="2085" w:type="dxa"/>
            <w:shd w:val="clear" w:color="auto" w:fill="auto"/>
            <w:tcMar>
              <w:top w:w="100" w:type="dxa"/>
              <w:left w:w="100" w:type="dxa"/>
              <w:bottom w:w="100" w:type="dxa"/>
              <w:right w:w="100" w:type="dxa"/>
            </w:tcMar>
          </w:tcPr>
          <w:p w14:paraId="2DD72C25"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32C54974" w14:textId="4CD2D542"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4ED12B4A" w14:textId="77777777">
        <w:tc>
          <w:tcPr>
            <w:tcW w:w="2085" w:type="dxa"/>
            <w:shd w:val="clear" w:color="auto" w:fill="auto"/>
            <w:tcMar>
              <w:top w:w="100" w:type="dxa"/>
              <w:left w:w="100" w:type="dxa"/>
              <w:bottom w:w="100" w:type="dxa"/>
              <w:right w:w="100" w:type="dxa"/>
            </w:tcMar>
          </w:tcPr>
          <w:p w14:paraId="6CE08D2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7D94C186" w14:textId="4F4C3658" w:rsidR="00744815" w:rsidRPr="00DA6416" w:rsidRDefault="00546E72">
            <w:pPr>
              <w:widowControl w:val="0"/>
              <w:rPr>
                <w:rFonts w:ascii="Times New Roman" w:eastAsia="Times New Roman" w:hAnsi="Times New Roman" w:cs="Times New Roman"/>
              </w:rPr>
            </w:pPr>
            <w:r w:rsidRPr="44193102">
              <w:rPr>
                <w:rFonts w:ascii="Times New Roman" w:eastAsia="Times New Roman" w:hAnsi="Times New Roman" w:cs="Times New Roman"/>
              </w:rPr>
              <w:t>When user key in any new comment and press the submit button in a location’s comment page.</w:t>
            </w:r>
          </w:p>
        </w:tc>
      </w:tr>
      <w:tr w:rsidR="00744815" w14:paraId="508C9D10" w14:textId="77777777">
        <w:tc>
          <w:tcPr>
            <w:tcW w:w="2085" w:type="dxa"/>
            <w:shd w:val="clear" w:color="auto" w:fill="auto"/>
            <w:tcMar>
              <w:top w:w="100" w:type="dxa"/>
              <w:left w:w="100" w:type="dxa"/>
              <w:bottom w:w="100" w:type="dxa"/>
              <w:right w:w="100" w:type="dxa"/>
            </w:tcMar>
          </w:tcPr>
          <w:p w14:paraId="4976883B"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63550ACF" w14:textId="39CDA0FD" w:rsidR="00744815" w:rsidRPr="00DA6416" w:rsidRDefault="00546E72">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 The newly created comment will be posted on the page immediately</w:t>
            </w:r>
          </w:p>
        </w:tc>
      </w:tr>
      <w:tr w:rsidR="00744815" w14:paraId="5276BCA1" w14:textId="77777777">
        <w:tc>
          <w:tcPr>
            <w:tcW w:w="2085" w:type="dxa"/>
            <w:shd w:val="clear" w:color="auto" w:fill="auto"/>
            <w:tcMar>
              <w:top w:w="100" w:type="dxa"/>
              <w:left w:w="100" w:type="dxa"/>
              <w:bottom w:w="100" w:type="dxa"/>
              <w:right w:w="100" w:type="dxa"/>
            </w:tcMar>
          </w:tcPr>
          <w:p w14:paraId="3D723DF0"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62BEF2D5" w14:textId="3DE2A99E" w:rsidR="00744815" w:rsidRDefault="5AA1205C">
            <w:pPr>
              <w:widowControl w:val="0"/>
            </w:pPr>
            <w:r>
              <w:rPr>
                <w:noProof/>
              </w:rPr>
              <w:drawing>
                <wp:inline distT="0" distB="0" distL="0" distR="0" wp14:anchorId="38B19B4E" wp14:editId="3E798B72">
                  <wp:extent cx="4495800" cy="3857625"/>
                  <wp:effectExtent l="0" t="0" r="0" b="0"/>
                  <wp:docPr id="777771691" name="Picture 7777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5800" cy="3857625"/>
                          </a:xfrm>
                          <a:prstGeom prst="rect">
                            <a:avLst/>
                          </a:prstGeom>
                        </pic:spPr>
                      </pic:pic>
                    </a:graphicData>
                  </a:graphic>
                </wp:inline>
              </w:drawing>
            </w:r>
          </w:p>
        </w:tc>
      </w:tr>
      <w:tr w:rsidR="00744815" w14:paraId="04E67BFE" w14:textId="77777777">
        <w:tc>
          <w:tcPr>
            <w:tcW w:w="2085" w:type="dxa"/>
            <w:shd w:val="clear" w:color="auto" w:fill="auto"/>
            <w:tcMar>
              <w:top w:w="100" w:type="dxa"/>
              <w:left w:w="100" w:type="dxa"/>
              <w:bottom w:w="100" w:type="dxa"/>
              <w:right w:w="100" w:type="dxa"/>
            </w:tcMar>
          </w:tcPr>
          <w:p w14:paraId="302F51DE"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22648246" w14:textId="189A7D5B"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192F7A78" w14:textId="77777777" w:rsidR="00744815" w:rsidRPr="00DA6416" w:rsidRDefault="00744815">
      <w:pPr>
        <w:rPr>
          <w:rFonts w:ascii="Times New Roman" w:eastAsia="Times New Roman" w:hAnsi="Times New Roman" w:cs="Times New Roman"/>
        </w:rPr>
      </w:pPr>
    </w:p>
    <w:p w14:paraId="4D7A141A"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4DB4BE3C" w14:textId="77777777" w:rsidTr="044BC87E">
        <w:trPr>
          <w:trHeight w:val="420"/>
        </w:trPr>
        <w:tc>
          <w:tcPr>
            <w:tcW w:w="9360" w:type="dxa"/>
            <w:gridSpan w:val="2"/>
            <w:shd w:val="clear" w:color="auto" w:fill="auto"/>
            <w:tcMar>
              <w:top w:w="100" w:type="dxa"/>
              <w:left w:w="100" w:type="dxa"/>
              <w:bottom w:w="100" w:type="dxa"/>
              <w:right w:w="100" w:type="dxa"/>
            </w:tcMar>
          </w:tcPr>
          <w:p w14:paraId="5F62005C"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6</w:t>
            </w:r>
          </w:p>
        </w:tc>
      </w:tr>
      <w:tr w:rsidR="00744815" w14:paraId="51CA8CE7" w14:textId="77777777" w:rsidTr="044BC87E">
        <w:tc>
          <w:tcPr>
            <w:tcW w:w="2085" w:type="dxa"/>
            <w:shd w:val="clear" w:color="auto" w:fill="auto"/>
            <w:tcMar>
              <w:top w:w="100" w:type="dxa"/>
              <w:left w:w="100" w:type="dxa"/>
              <w:bottom w:w="100" w:type="dxa"/>
              <w:right w:w="100" w:type="dxa"/>
            </w:tcMar>
          </w:tcPr>
          <w:p w14:paraId="29F2E475"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66331C1E"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User Interface</w:t>
            </w:r>
          </w:p>
        </w:tc>
      </w:tr>
      <w:tr w:rsidR="00744815" w14:paraId="521AA164" w14:textId="77777777" w:rsidTr="044BC87E">
        <w:tc>
          <w:tcPr>
            <w:tcW w:w="2085" w:type="dxa"/>
            <w:shd w:val="clear" w:color="auto" w:fill="auto"/>
            <w:tcMar>
              <w:top w:w="100" w:type="dxa"/>
              <w:left w:w="100" w:type="dxa"/>
              <w:bottom w:w="100" w:type="dxa"/>
              <w:right w:w="100" w:type="dxa"/>
            </w:tcMar>
          </w:tcPr>
          <w:p w14:paraId="628C6A3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3FD4645A" w14:textId="229E3177" w:rsidR="00744815" w:rsidRPr="00DA6416" w:rsidRDefault="00826335">
            <w:pPr>
              <w:widowControl w:val="0"/>
              <w:rPr>
                <w:rFonts w:ascii="Times New Roman" w:eastAsia="Times New Roman" w:hAnsi="Times New Roman" w:cs="Times New Roman"/>
              </w:rPr>
            </w:pPr>
            <w:r>
              <w:rPr>
                <w:rFonts w:ascii="Times New Roman" w:eastAsia="Times New Roman" w:hAnsi="Times New Roman" w:cs="Times New Roman"/>
              </w:rPr>
              <w:t>A</w:t>
            </w:r>
            <w:r w:rsidR="0012584B">
              <w:rPr>
                <w:rFonts w:ascii="Times New Roman" w:eastAsia="Times New Roman" w:hAnsi="Times New Roman" w:cs="Times New Roman"/>
              </w:rPr>
              <w:t>ble see descript</w:t>
            </w:r>
            <w:r w:rsidR="00CA78E6">
              <w:rPr>
                <w:rFonts w:ascii="Times New Roman" w:eastAsia="Times New Roman" w:hAnsi="Times New Roman" w:cs="Times New Roman"/>
              </w:rPr>
              <w:t>ion of healthy food/</w:t>
            </w:r>
            <w:r w:rsidR="005C6332">
              <w:rPr>
                <w:rFonts w:ascii="Times New Roman" w:eastAsia="Times New Roman" w:hAnsi="Times New Roman" w:cs="Times New Roman"/>
              </w:rPr>
              <w:t>exercise location</w:t>
            </w:r>
            <w:r w:rsidR="0027142A">
              <w:rPr>
                <w:rFonts w:ascii="Times New Roman" w:eastAsia="Times New Roman" w:hAnsi="Times New Roman" w:cs="Times New Roman"/>
              </w:rPr>
              <w:t xml:space="preserve"> and able to </w:t>
            </w:r>
            <w:r w:rsidR="008B5FD5">
              <w:rPr>
                <w:rFonts w:ascii="Times New Roman" w:eastAsia="Times New Roman" w:hAnsi="Times New Roman" w:cs="Times New Roman"/>
              </w:rPr>
              <w:t>navigate to location with google map.</w:t>
            </w:r>
          </w:p>
        </w:tc>
      </w:tr>
      <w:tr w:rsidR="00744815" w14:paraId="2E7A5F8A" w14:textId="77777777" w:rsidTr="044BC87E">
        <w:tc>
          <w:tcPr>
            <w:tcW w:w="2085" w:type="dxa"/>
            <w:shd w:val="clear" w:color="auto" w:fill="auto"/>
            <w:tcMar>
              <w:top w:w="100" w:type="dxa"/>
              <w:left w:w="100" w:type="dxa"/>
              <w:bottom w:w="100" w:type="dxa"/>
              <w:right w:w="100" w:type="dxa"/>
            </w:tcMar>
          </w:tcPr>
          <w:p w14:paraId="62AE6B38"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585420C7" w14:textId="0A290FFB"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 </w:t>
            </w:r>
            <w:r w:rsidR="00826335">
              <w:rPr>
                <w:rFonts w:ascii="Times New Roman" w:eastAsia="Times New Roman" w:hAnsi="Times New Roman" w:cs="Times New Roman"/>
              </w:rPr>
              <w:t>Both healthy food and exercise locations are shown on map and able to navigate to location</w:t>
            </w:r>
            <w:r w:rsidR="004607CE">
              <w:rPr>
                <w:rFonts w:ascii="Times New Roman" w:eastAsia="Times New Roman" w:hAnsi="Times New Roman" w:cs="Times New Roman"/>
              </w:rPr>
              <w:t>.</w:t>
            </w:r>
          </w:p>
        </w:tc>
      </w:tr>
      <w:tr w:rsidR="00744815" w14:paraId="78466CC7" w14:textId="77777777" w:rsidTr="044BC87E">
        <w:tc>
          <w:tcPr>
            <w:tcW w:w="2085" w:type="dxa"/>
            <w:shd w:val="clear" w:color="auto" w:fill="auto"/>
            <w:tcMar>
              <w:top w:w="100" w:type="dxa"/>
              <w:left w:w="100" w:type="dxa"/>
              <w:bottom w:w="100" w:type="dxa"/>
              <w:right w:w="100" w:type="dxa"/>
            </w:tcMar>
          </w:tcPr>
          <w:p w14:paraId="27B00488"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26AA8F41" w14:textId="56680E82" w:rsidR="00744815" w:rsidRPr="00DA6416" w:rsidRDefault="1060FA5A">
            <w:pPr>
              <w:widowControl w:val="0"/>
            </w:pPr>
            <w:r>
              <w:rPr>
                <w:noProof/>
              </w:rPr>
              <w:drawing>
                <wp:inline distT="0" distB="0" distL="0" distR="0" wp14:anchorId="3A4DB7E3" wp14:editId="4F0E9D8C">
                  <wp:extent cx="4348683" cy="6072716"/>
                  <wp:effectExtent l="0" t="0" r="0" b="0"/>
                  <wp:docPr id="733119366" name="Picture 73311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48683" cy="6072716"/>
                          </a:xfrm>
                          <a:prstGeom prst="rect">
                            <a:avLst/>
                          </a:prstGeom>
                        </pic:spPr>
                      </pic:pic>
                    </a:graphicData>
                  </a:graphic>
                </wp:inline>
              </w:drawing>
            </w:r>
          </w:p>
        </w:tc>
      </w:tr>
      <w:tr w:rsidR="00744815" w14:paraId="3F4E3F50" w14:textId="77777777" w:rsidTr="044BC87E">
        <w:tc>
          <w:tcPr>
            <w:tcW w:w="2085" w:type="dxa"/>
            <w:shd w:val="clear" w:color="auto" w:fill="auto"/>
            <w:tcMar>
              <w:top w:w="100" w:type="dxa"/>
              <w:left w:w="100" w:type="dxa"/>
              <w:bottom w:w="100" w:type="dxa"/>
              <w:right w:w="100" w:type="dxa"/>
            </w:tcMar>
          </w:tcPr>
          <w:p w14:paraId="40C80907"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550F1966"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37DFB110" w14:textId="77777777" w:rsidR="00744815" w:rsidRPr="00DA6416" w:rsidRDefault="00744815">
      <w:pPr>
        <w:rPr>
          <w:rFonts w:ascii="Times New Roman" w:eastAsia="Times New Roman" w:hAnsi="Times New Roman" w:cs="Times New Roman"/>
        </w:rPr>
      </w:pPr>
    </w:p>
    <w:p w14:paraId="1B9873DA" w14:textId="77777777" w:rsidR="00744815" w:rsidRPr="00DA6416" w:rsidRDefault="00744815">
      <w:pPr>
        <w:rPr>
          <w:rFonts w:ascii="Times New Roman" w:eastAsia="Times New Roman" w:hAnsi="Times New Roman" w:cs="Times New Roman"/>
        </w:rPr>
      </w:pPr>
    </w:p>
    <w:p w14:paraId="42A13F26"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0C03BFC0" w14:textId="77777777" w:rsidTr="044BC87E">
        <w:trPr>
          <w:trHeight w:val="420"/>
        </w:trPr>
        <w:tc>
          <w:tcPr>
            <w:tcW w:w="9360" w:type="dxa"/>
            <w:gridSpan w:val="2"/>
            <w:shd w:val="clear" w:color="auto" w:fill="auto"/>
            <w:tcMar>
              <w:top w:w="100" w:type="dxa"/>
              <w:left w:w="100" w:type="dxa"/>
              <w:bottom w:w="100" w:type="dxa"/>
              <w:right w:w="100" w:type="dxa"/>
            </w:tcMar>
          </w:tcPr>
          <w:p w14:paraId="3F005D30"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7</w:t>
            </w:r>
          </w:p>
        </w:tc>
      </w:tr>
      <w:tr w:rsidR="00744815" w14:paraId="52EF016E" w14:textId="77777777" w:rsidTr="044BC87E">
        <w:tc>
          <w:tcPr>
            <w:tcW w:w="2085" w:type="dxa"/>
            <w:shd w:val="clear" w:color="auto" w:fill="auto"/>
            <w:tcMar>
              <w:top w:w="100" w:type="dxa"/>
              <w:left w:w="100" w:type="dxa"/>
              <w:bottom w:w="100" w:type="dxa"/>
              <w:right w:w="100" w:type="dxa"/>
            </w:tcMar>
          </w:tcPr>
          <w:p w14:paraId="06DFDCE7"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552A4D94"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User Interface </w:t>
            </w:r>
          </w:p>
        </w:tc>
      </w:tr>
      <w:tr w:rsidR="00744815" w14:paraId="1559C8DC" w14:textId="77777777" w:rsidTr="044BC87E">
        <w:tc>
          <w:tcPr>
            <w:tcW w:w="2085" w:type="dxa"/>
            <w:shd w:val="clear" w:color="auto" w:fill="auto"/>
            <w:tcMar>
              <w:top w:w="100" w:type="dxa"/>
              <w:left w:w="100" w:type="dxa"/>
              <w:bottom w:w="100" w:type="dxa"/>
              <w:right w:w="100" w:type="dxa"/>
            </w:tcMar>
          </w:tcPr>
          <w:p w14:paraId="3616AA8F"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1E9A025F" w14:textId="18895979"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When </w:t>
            </w:r>
            <w:r w:rsidR="007C0C2D">
              <w:rPr>
                <w:rFonts w:ascii="Times New Roman" w:eastAsia="Times New Roman" w:hAnsi="Times New Roman" w:cs="Times New Roman"/>
              </w:rPr>
              <w:t xml:space="preserve">user clicks on add to favorite location, location will be show on favorite page </w:t>
            </w:r>
            <w:r w:rsidRPr="44193102">
              <w:rPr>
                <w:rFonts w:ascii="Times New Roman" w:eastAsia="Times New Roman" w:hAnsi="Times New Roman" w:cs="Times New Roman"/>
              </w:rPr>
              <w:t xml:space="preserve"> </w:t>
            </w:r>
          </w:p>
        </w:tc>
      </w:tr>
      <w:tr w:rsidR="00744815" w14:paraId="14134916" w14:textId="77777777" w:rsidTr="044BC87E">
        <w:tc>
          <w:tcPr>
            <w:tcW w:w="2085" w:type="dxa"/>
            <w:shd w:val="clear" w:color="auto" w:fill="auto"/>
            <w:tcMar>
              <w:top w:w="100" w:type="dxa"/>
              <w:left w:w="100" w:type="dxa"/>
              <w:bottom w:w="100" w:type="dxa"/>
              <w:right w:w="100" w:type="dxa"/>
            </w:tcMar>
          </w:tcPr>
          <w:p w14:paraId="307B6B4D"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Expected Results</w:t>
            </w:r>
          </w:p>
        </w:tc>
        <w:tc>
          <w:tcPr>
            <w:tcW w:w="7275" w:type="dxa"/>
            <w:shd w:val="clear" w:color="auto" w:fill="auto"/>
            <w:tcMar>
              <w:top w:w="100" w:type="dxa"/>
              <w:left w:w="100" w:type="dxa"/>
              <w:bottom w:w="100" w:type="dxa"/>
              <w:right w:w="100" w:type="dxa"/>
            </w:tcMar>
          </w:tcPr>
          <w:p w14:paraId="09D0387A" w14:textId="51C52060" w:rsidR="00744815" w:rsidRPr="00DA6416" w:rsidRDefault="00312B00">
            <w:pPr>
              <w:widowControl w:val="0"/>
              <w:rPr>
                <w:rFonts w:ascii="Times New Roman" w:eastAsia="Times New Roman" w:hAnsi="Times New Roman" w:cs="Times New Roman"/>
              </w:rPr>
            </w:pPr>
            <w:r>
              <w:rPr>
                <w:rFonts w:ascii="Times New Roman" w:eastAsia="Times New Roman" w:hAnsi="Times New Roman" w:cs="Times New Roman"/>
              </w:rPr>
              <w:t>The location will be added in favorite page</w:t>
            </w:r>
          </w:p>
        </w:tc>
      </w:tr>
      <w:tr w:rsidR="00744815" w14:paraId="1D887197" w14:textId="77777777" w:rsidTr="044BC87E">
        <w:tc>
          <w:tcPr>
            <w:tcW w:w="2085" w:type="dxa"/>
            <w:shd w:val="clear" w:color="auto" w:fill="auto"/>
            <w:tcMar>
              <w:top w:w="100" w:type="dxa"/>
              <w:left w:w="100" w:type="dxa"/>
              <w:bottom w:w="100" w:type="dxa"/>
              <w:right w:w="100" w:type="dxa"/>
            </w:tcMar>
          </w:tcPr>
          <w:p w14:paraId="42E77D46"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Process Diagram</w:t>
            </w:r>
          </w:p>
        </w:tc>
        <w:tc>
          <w:tcPr>
            <w:tcW w:w="7275" w:type="dxa"/>
            <w:shd w:val="clear" w:color="auto" w:fill="auto"/>
            <w:tcMar>
              <w:top w:w="100" w:type="dxa"/>
              <w:left w:w="100" w:type="dxa"/>
              <w:bottom w:w="100" w:type="dxa"/>
              <w:right w:w="100" w:type="dxa"/>
            </w:tcMar>
          </w:tcPr>
          <w:p w14:paraId="45BDCDAE" w14:textId="13C1BDF2" w:rsidR="00744815" w:rsidRPr="00DA6416" w:rsidRDefault="4E3E3EBC">
            <w:pPr>
              <w:widowControl w:val="0"/>
              <w:rPr>
                <w:rFonts w:ascii="Times New Roman" w:eastAsia="Times New Roman" w:hAnsi="Times New Roman" w:cs="Times New Roman"/>
              </w:rPr>
            </w:pPr>
            <w:r>
              <w:rPr>
                <w:noProof/>
              </w:rPr>
              <w:drawing>
                <wp:inline distT="0" distB="0" distL="0" distR="0" wp14:anchorId="7EBA581B" wp14:editId="34B6FA5E">
                  <wp:extent cx="3895725" cy="4124325"/>
                  <wp:effectExtent l="0" t="0" r="0" b="0"/>
                  <wp:docPr id="1500228713" name="Picture 15002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95725" cy="4124325"/>
                          </a:xfrm>
                          <a:prstGeom prst="rect">
                            <a:avLst/>
                          </a:prstGeom>
                        </pic:spPr>
                      </pic:pic>
                    </a:graphicData>
                  </a:graphic>
                </wp:inline>
              </w:drawing>
            </w:r>
          </w:p>
        </w:tc>
      </w:tr>
      <w:tr w:rsidR="00744815" w14:paraId="2E30A115" w14:textId="77777777" w:rsidTr="044BC87E">
        <w:tc>
          <w:tcPr>
            <w:tcW w:w="2085" w:type="dxa"/>
            <w:shd w:val="clear" w:color="auto" w:fill="auto"/>
            <w:tcMar>
              <w:top w:w="100" w:type="dxa"/>
              <w:left w:w="100" w:type="dxa"/>
              <w:bottom w:w="100" w:type="dxa"/>
              <w:right w:w="100" w:type="dxa"/>
            </w:tcMar>
          </w:tcPr>
          <w:p w14:paraId="167A7E7B"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7452F93D"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1AA0694A" w14:textId="77777777" w:rsidR="00744815" w:rsidRPr="00DA6416" w:rsidRDefault="00744815">
      <w:pPr>
        <w:rPr>
          <w:rFonts w:ascii="Times New Roman" w:eastAsia="Times New Roman" w:hAnsi="Times New Roman" w:cs="Times New Roman"/>
        </w:rPr>
      </w:pPr>
    </w:p>
    <w:p w14:paraId="16F3FA60"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2725360A" w14:textId="77777777" w:rsidTr="044BC87E">
        <w:trPr>
          <w:trHeight w:val="420"/>
        </w:trPr>
        <w:tc>
          <w:tcPr>
            <w:tcW w:w="9360" w:type="dxa"/>
            <w:gridSpan w:val="2"/>
            <w:shd w:val="clear" w:color="auto" w:fill="auto"/>
            <w:tcMar>
              <w:top w:w="100" w:type="dxa"/>
              <w:left w:w="100" w:type="dxa"/>
              <w:bottom w:w="100" w:type="dxa"/>
              <w:right w:w="100" w:type="dxa"/>
            </w:tcMar>
          </w:tcPr>
          <w:p w14:paraId="28D8FB16"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8</w:t>
            </w:r>
          </w:p>
        </w:tc>
      </w:tr>
      <w:tr w:rsidR="00744815" w14:paraId="6038886C" w14:textId="77777777" w:rsidTr="044BC87E">
        <w:tc>
          <w:tcPr>
            <w:tcW w:w="2085" w:type="dxa"/>
            <w:shd w:val="clear" w:color="auto" w:fill="auto"/>
            <w:tcMar>
              <w:top w:w="100" w:type="dxa"/>
              <w:left w:w="100" w:type="dxa"/>
              <w:bottom w:w="100" w:type="dxa"/>
              <w:right w:w="100" w:type="dxa"/>
            </w:tcMar>
          </w:tcPr>
          <w:p w14:paraId="5996D634"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0AA4680E" w14:textId="21EB8FEE"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User Interface </w:t>
            </w:r>
          </w:p>
        </w:tc>
      </w:tr>
      <w:tr w:rsidR="00744815" w14:paraId="07BDE1A5" w14:textId="77777777" w:rsidTr="044BC87E">
        <w:tc>
          <w:tcPr>
            <w:tcW w:w="2085" w:type="dxa"/>
            <w:shd w:val="clear" w:color="auto" w:fill="auto"/>
            <w:tcMar>
              <w:top w:w="100" w:type="dxa"/>
              <w:left w:w="100" w:type="dxa"/>
              <w:bottom w:w="100" w:type="dxa"/>
              <w:right w:w="100" w:type="dxa"/>
            </w:tcMar>
          </w:tcPr>
          <w:p w14:paraId="73D67EEF"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06D07FA7" w14:textId="7D06CC06" w:rsidR="00744815" w:rsidRPr="00DA6416" w:rsidRDefault="000A57EF">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When </w:t>
            </w:r>
            <w:r>
              <w:rPr>
                <w:rFonts w:ascii="Times New Roman" w:eastAsia="Times New Roman" w:hAnsi="Times New Roman" w:cs="Times New Roman"/>
              </w:rPr>
              <w:t>user clicks on delet</w:t>
            </w:r>
            <w:r w:rsidR="00AF546D">
              <w:rPr>
                <w:rFonts w:ascii="Times New Roman" w:eastAsia="Times New Roman" w:hAnsi="Times New Roman" w:cs="Times New Roman"/>
              </w:rPr>
              <w:t>e</w:t>
            </w:r>
            <w:r>
              <w:rPr>
                <w:rFonts w:ascii="Times New Roman" w:eastAsia="Times New Roman" w:hAnsi="Times New Roman" w:cs="Times New Roman"/>
              </w:rPr>
              <w:t xml:space="preserve"> favorite location, location will be </w:t>
            </w:r>
            <w:r w:rsidR="00AF546D">
              <w:rPr>
                <w:rFonts w:ascii="Times New Roman" w:eastAsia="Times New Roman" w:hAnsi="Times New Roman" w:cs="Times New Roman"/>
              </w:rPr>
              <w:t xml:space="preserve">removed </w:t>
            </w:r>
            <w:r>
              <w:rPr>
                <w:rFonts w:ascii="Times New Roman" w:eastAsia="Times New Roman" w:hAnsi="Times New Roman" w:cs="Times New Roman"/>
              </w:rPr>
              <w:t xml:space="preserve">on favorite page </w:t>
            </w:r>
            <w:r w:rsidRPr="44193102">
              <w:rPr>
                <w:rFonts w:ascii="Times New Roman" w:eastAsia="Times New Roman" w:hAnsi="Times New Roman" w:cs="Times New Roman"/>
              </w:rPr>
              <w:t xml:space="preserve"> </w:t>
            </w:r>
          </w:p>
        </w:tc>
      </w:tr>
      <w:tr w:rsidR="00744815" w14:paraId="1909417E" w14:textId="77777777" w:rsidTr="044BC87E">
        <w:tc>
          <w:tcPr>
            <w:tcW w:w="2085" w:type="dxa"/>
            <w:shd w:val="clear" w:color="auto" w:fill="auto"/>
            <w:tcMar>
              <w:top w:w="100" w:type="dxa"/>
              <w:left w:w="100" w:type="dxa"/>
              <w:bottom w:w="100" w:type="dxa"/>
              <w:right w:w="100" w:type="dxa"/>
            </w:tcMar>
          </w:tcPr>
          <w:p w14:paraId="1A861E5B"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2647515E" w14:textId="7B6DB0E1" w:rsidR="00744815" w:rsidRPr="00DA6416" w:rsidRDefault="000A57EF">
            <w:pPr>
              <w:widowControl w:val="0"/>
              <w:rPr>
                <w:rFonts w:ascii="Times New Roman" w:eastAsia="Times New Roman" w:hAnsi="Times New Roman" w:cs="Times New Roman"/>
              </w:rPr>
            </w:pPr>
            <w:r>
              <w:rPr>
                <w:rFonts w:ascii="Times New Roman" w:eastAsia="Times New Roman" w:hAnsi="Times New Roman" w:cs="Times New Roman"/>
              </w:rPr>
              <w:t>The location will be</w:t>
            </w:r>
            <w:r w:rsidR="00AF546D">
              <w:rPr>
                <w:rFonts w:ascii="Times New Roman" w:eastAsia="Times New Roman" w:hAnsi="Times New Roman" w:cs="Times New Roman"/>
              </w:rPr>
              <w:t xml:space="preserve"> removed</w:t>
            </w:r>
            <w:r>
              <w:rPr>
                <w:rFonts w:ascii="Times New Roman" w:eastAsia="Times New Roman" w:hAnsi="Times New Roman" w:cs="Times New Roman"/>
              </w:rPr>
              <w:t xml:space="preserve"> in favorite page</w:t>
            </w:r>
          </w:p>
        </w:tc>
      </w:tr>
      <w:tr w:rsidR="00744815" w14:paraId="2AEE43D4" w14:textId="77777777" w:rsidTr="044BC87E">
        <w:tc>
          <w:tcPr>
            <w:tcW w:w="2085" w:type="dxa"/>
            <w:shd w:val="clear" w:color="auto" w:fill="auto"/>
            <w:tcMar>
              <w:top w:w="100" w:type="dxa"/>
              <w:left w:w="100" w:type="dxa"/>
              <w:bottom w:w="100" w:type="dxa"/>
              <w:right w:w="100" w:type="dxa"/>
            </w:tcMar>
          </w:tcPr>
          <w:p w14:paraId="1322370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6A21BA20" w14:textId="576DC06A" w:rsidR="00744815" w:rsidRPr="00DA6416" w:rsidRDefault="2CFFA89E">
            <w:pPr>
              <w:widowControl w:val="0"/>
            </w:pPr>
            <w:r>
              <w:rPr>
                <w:noProof/>
              </w:rPr>
              <w:drawing>
                <wp:inline distT="0" distB="0" distL="0" distR="0" wp14:anchorId="77DAFF25" wp14:editId="2F285DDB">
                  <wp:extent cx="3000375" cy="4495800"/>
                  <wp:effectExtent l="0" t="0" r="0" b="0"/>
                  <wp:docPr id="2130526967" name="Picture 213052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00375" cy="4495800"/>
                          </a:xfrm>
                          <a:prstGeom prst="rect">
                            <a:avLst/>
                          </a:prstGeom>
                        </pic:spPr>
                      </pic:pic>
                    </a:graphicData>
                  </a:graphic>
                </wp:inline>
              </w:drawing>
            </w:r>
          </w:p>
        </w:tc>
      </w:tr>
      <w:tr w:rsidR="00744815" w14:paraId="336DFA62" w14:textId="77777777" w:rsidTr="044BC87E">
        <w:tc>
          <w:tcPr>
            <w:tcW w:w="2085" w:type="dxa"/>
            <w:shd w:val="clear" w:color="auto" w:fill="auto"/>
            <w:tcMar>
              <w:top w:w="100" w:type="dxa"/>
              <w:left w:w="100" w:type="dxa"/>
              <w:bottom w:w="100" w:type="dxa"/>
              <w:right w:w="100" w:type="dxa"/>
            </w:tcMar>
          </w:tcPr>
          <w:p w14:paraId="11ACEC91"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31FC3445" w14:textId="2F641394"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1D2B47BD" w14:textId="77777777" w:rsidR="00744815" w:rsidRPr="00DA6416" w:rsidRDefault="00744815">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275"/>
      </w:tblGrid>
      <w:tr w:rsidR="00744815" w14:paraId="6359FC5A" w14:textId="77777777" w:rsidTr="044BC87E">
        <w:trPr>
          <w:trHeight w:val="420"/>
        </w:trPr>
        <w:tc>
          <w:tcPr>
            <w:tcW w:w="9360" w:type="dxa"/>
            <w:gridSpan w:val="2"/>
            <w:shd w:val="clear" w:color="auto" w:fill="auto"/>
            <w:tcMar>
              <w:top w:w="100" w:type="dxa"/>
              <w:left w:w="100" w:type="dxa"/>
              <w:bottom w:w="100" w:type="dxa"/>
              <w:right w:w="100" w:type="dxa"/>
            </w:tcMar>
          </w:tcPr>
          <w:p w14:paraId="206BD1BD" w14:textId="77777777" w:rsidR="00744815" w:rsidRPr="00DA6416" w:rsidRDefault="000E7704">
            <w:pPr>
              <w:widowControl w:val="0"/>
              <w:jc w:val="center"/>
              <w:rPr>
                <w:rFonts w:ascii="Times New Roman" w:eastAsia="Times New Roman" w:hAnsi="Times New Roman" w:cs="Times New Roman"/>
                <w:b/>
              </w:rPr>
            </w:pPr>
            <w:r w:rsidRPr="44193102">
              <w:rPr>
                <w:rFonts w:ascii="Times New Roman" w:eastAsia="Times New Roman" w:hAnsi="Times New Roman" w:cs="Times New Roman"/>
                <w:b/>
              </w:rPr>
              <w:t>Test Case 9</w:t>
            </w:r>
          </w:p>
        </w:tc>
      </w:tr>
      <w:tr w:rsidR="00744815" w14:paraId="2C65DC3A" w14:textId="77777777" w:rsidTr="044BC87E">
        <w:tc>
          <w:tcPr>
            <w:tcW w:w="2085" w:type="dxa"/>
            <w:shd w:val="clear" w:color="auto" w:fill="auto"/>
            <w:tcMar>
              <w:top w:w="100" w:type="dxa"/>
              <w:left w:w="100" w:type="dxa"/>
              <w:bottom w:w="100" w:type="dxa"/>
              <w:right w:w="100" w:type="dxa"/>
            </w:tcMar>
          </w:tcPr>
          <w:p w14:paraId="0E32E77C"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Test Case Type</w:t>
            </w:r>
          </w:p>
        </w:tc>
        <w:tc>
          <w:tcPr>
            <w:tcW w:w="7275" w:type="dxa"/>
            <w:shd w:val="clear" w:color="auto" w:fill="auto"/>
            <w:tcMar>
              <w:top w:w="100" w:type="dxa"/>
              <w:left w:w="100" w:type="dxa"/>
              <w:bottom w:w="100" w:type="dxa"/>
              <w:right w:w="100" w:type="dxa"/>
            </w:tcMar>
          </w:tcPr>
          <w:p w14:paraId="51E72AE8"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 xml:space="preserve">User Interface </w:t>
            </w:r>
          </w:p>
        </w:tc>
      </w:tr>
      <w:tr w:rsidR="00744815" w14:paraId="4D4F89A9" w14:textId="77777777" w:rsidTr="044BC87E">
        <w:tc>
          <w:tcPr>
            <w:tcW w:w="2085" w:type="dxa"/>
            <w:shd w:val="clear" w:color="auto" w:fill="auto"/>
            <w:tcMar>
              <w:top w:w="100" w:type="dxa"/>
              <w:left w:w="100" w:type="dxa"/>
              <w:bottom w:w="100" w:type="dxa"/>
              <w:right w:w="100" w:type="dxa"/>
            </w:tcMar>
          </w:tcPr>
          <w:p w14:paraId="5ABE5DA8"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Description</w:t>
            </w:r>
          </w:p>
        </w:tc>
        <w:tc>
          <w:tcPr>
            <w:tcW w:w="7275" w:type="dxa"/>
            <w:shd w:val="clear" w:color="auto" w:fill="auto"/>
            <w:tcMar>
              <w:top w:w="100" w:type="dxa"/>
              <w:left w:w="100" w:type="dxa"/>
              <w:bottom w:w="100" w:type="dxa"/>
              <w:right w:w="100" w:type="dxa"/>
            </w:tcMar>
          </w:tcPr>
          <w:p w14:paraId="37AD800E" w14:textId="0A740608" w:rsidR="00744815" w:rsidRPr="00DA6416" w:rsidRDefault="333DF834"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 xml:space="preserve">User will be able to </w:t>
            </w:r>
            <w:r w:rsidR="1996717F" w:rsidRPr="044BC87E">
              <w:rPr>
                <w:rFonts w:ascii="Times New Roman" w:eastAsia="Times New Roman" w:hAnsi="Times New Roman" w:cs="Times New Roman"/>
              </w:rPr>
              <w:t>change their name/profile picture/</w:t>
            </w:r>
            <w:r w:rsidR="71DC14DB" w:rsidRPr="044BC87E">
              <w:rPr>
                <w:rFonts w:ascii="Times New Roman" w:eastAsia="Times New Roman" w:hAnsi="Times New Roman" w:cs="Times New Roman"/>
              </w:rPr>
              <w:t>password</w:t>
            </w:r>
            <w:r w:rsidR="5E91703B" w:rsidRPr="044BC87E">
              <w:rPr>
                <w:rFonts w:ascii="Times New Roman" w:eastAsia="Times New Roman" w:hAnsi="Times New Roman" w:cs="Times New Roman"/>
              </w:rPr>
              <w:t>.</w:t>
            </w:r>
          </w:p>
          <w:p w14:paraId="61CE02C8" w14:textId="73FC8176" w:rsidR="00744815" w:rsidRPr="00DA6416" w:rsidRDefault="00744815" w:rsidP="044BC87E">
            <w:pPr>
              <w:widowControl w:val="0"/>
              <w:rPr>
                <w:rFonts w:ascii="Times New Roman" w:eastAsia="Times New Roman" w:hAnsi="Times New Roman" w:cs="Times New Roman"/>
              </w:rPr>
            </w:pPr>
          </w:p>
          <w:p w14:paraId="5AD10E57" w14:textId="3692435A" w:rsidR="00744815" w:rsidRPr="00DA6416" w:rsidRDefault="01601EDA"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1.</w:t>
            </w:r>
            <w:r w:rsidR="5E91703B" w:rsidRPr="044BC87E">
              <w:rPr>
                <w:rFonts w:ascii="Times New Roman" w:eastAsia="Times New Roman" w:hAnsi="Times New Roman" w:cs="Times New Roman"/>
              </w:rPr>
              <w:t>‘'UPLOAD’ button in the “Change Profile Picture” page will change the user’s profile picture when the user selects a picture from their device gallery.</w:t>
            </w:r>
          </w:p>
          <w:p w14:paraId="2335D132" w14:textId="093053F8" w:rsidR="00744815" w:rsidRPr="00DA6416" w:rsidRDefault="00744815" w:rsidP="044BC87E">
            <w:pPr>
              <w:widowControl w:val="0"/>
              <w:rPr>
                <w:rFonts w:ascii="Times New Roman" w:eastAsia="Times New Roman" w:hAnsi="Times New Roman" w:cs="Times New Roman"/>
              </w:rPr>
            </w:pPr>
          </w:p>
          <w:p w14:paraId="4A0F265C" w14:textId="1F053611" w:rsidR="00744815" w:rsidRPr="00DA6416" w:rsidRDefault="497A1FD1"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2. User will be able to change their password. After clicking on reset password button a link will be sent to the email.</w:t>
            </w:r>
          </w:p>
          <w:p w14:paraId="154CAAB1" w14:textId="6F6154C8" w:rsidR="00744815" w:rsidRPr="00DA6416" w:rsidRDefault="00744815" w:rsidP="044BC87E">
            <w:pPr>
              <w:widowControl w:val="0"/>
              <w:rPr>
                <w:rFonts w:ascii="Times New Roman" w:eastAsia="Times New Roman" w:hAnsi="Times New Roman" w:cs="Times New Roman"/>
              </w:rPr>
            </w:pPr>
          </w:p>
          <w:p w14:paraId="55D84404" w14:textId="31B2F2A9" w:rsidR="00744815" w:rsidRPr="00DA6416" w:rsidRDefault="4EA587FB"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 xml:space="preserve">3. </w:t>
            </w:r>
            <w:r w:rsidR="497A1FD1" w:rsidRPr="044BC87E">
              <w:rPr>
                <w:rFonts w:ascii="Times New Roman" w:eastAsia="Times New Roman" w:hAnsi="Times New Roman" w:cs="Times New Roman"/>
              </w:rPr>
              <w:t>‘SIGN OUT’ button in the settings page will log the user out.</w:t>
            </w:r>
          </w:p>
          <w:p w14:paraId="773A89C3" w14:textId="57A982C9" w:rsidR="00744815" w:rsidRPr="00DA6416" w:rsidRDefault="00744815" w:rsidP="044BC87E">
            <w:pPr>
              <w:widowControl w:val="0"/>
              <w:rPr>
                <w:rFonts w:ascii="Times New Roman" w:eastAsia="Times New Roman" w:hAnsi="Times New Roman" w:cs="Times New Roman"/>
              </w:rPr>
            </w:pPr>
          </w:p>
          <w:p w14:paraId="541BE5E6" w14:textId="3EBF7B83" w:rsidR="00744815" w:rsidRPr="00DA6416" w:rsidRDefault="00744815" w:rsidP="044BC87E">
            <w:pPr>
              <w:widowControl w:val="0"/>
              <w:rPr>
                <w:rFonts w:ascii="Times New Roman" w:eastAsia="Times New Roman" w:hAnsi="Times New Roman" w:cs="Times New Roman"/>
              </w:rPr>
            </w:pPr>
          </w:p>
        </w:tc>
      </w:tr>
      <w:tr w:rsidR="00744815" w14:paraId="6BC31363" w14:textId="77777777" w:rsidTr="044BC87E">
        <w:tc>
          <w:tcPr>
            <w:tcW w:w="2085" w:type="dxa"/>
            <w:shd w:val="clear" w:color="auto" w:fill="auto"/>
            <w:tcMar>
              <w:top w:w="100" w:type="dxa"/>
              <w:left w:w="100" w:type="dxa"/>
              <w:bottom w:w="100" w:type="dxa"/>
              <w:right w:w="100" w:type="dxa"/>
            </w:tcMar>
          </w:tcPr>
          <w:p w14:paraId="7F6101D1"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Expected Results</w:t>
            </w:r>
          </w:p>
        </w:tc>
        <w:tc>
          <w:tcPr>
            <w:tcW w:w="7275" w:type="dxa"/>
            <w:shd w:val="clear" w:color="auto" w:fill="auto"/>
            <w:tcMar>
              <w:top w:w="100" w:type="dxa"/>
              <w:left w:w="100" w:type="dxa"/>
              <w:bottom w:w="100" w:type="dxa"/>
              <w:right w:w="100" w:type="dxa"/>
            </w:tcMar>
          </w:tcPr>
          <w:p w14:paraId="3A86F543" w14:textId="6C32C940" w:rsidR="00744815" w:rsidRPr="00DA6416" w:rsidRDefault="1FB2DE51"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User able to change their name/profile picture/password</w:t>
            </w:r>
          </w:p>
          <w:p w14:paraId="0D462044" w14:textId="0DC79F80" w:rsidR="00744815" w:rsidRPr="00DA6416" w:rsidRDefault="00744815" w:rsidP="044BC87E">
            <w:pPr>
              <w:widowControl w:val="0"/>
              <w:rPr>
                <w:rFonts w:ascii="Times New Roman" w:eastAsia="Times New Roman" w:hAnsi="Times New Roman" w:cs="Times New Roman"/>
              </w:rPr>
            </w:pPr>
          </w:p>
          <w:p w14:paraId="5B4C5518" w14:textId="012CA8C8" w:rsidR="00744815" w:rsidRPr="00DA6416" w:rsidRDefault="7B16C6A7" w:rsidP="044BC87E">
            <w:pPr>
              <w:widowControl w:val="0"/>
              <w:rPr>
                <w:rFonts w:ascii="Times New Roman" w:eastAsia="Times New Roman" w:hAnsi="Times New Roman" w:cs="Times New Roman"/>
              </w:rPr>
            </w:pPr>
            <w:r w:rsidRPr="044BC87E">
              <w:rPr>
                <w:rFonts w:ascii="Times New Roman" w:eastAsia="Times New Roman" w:hAnsi="Times New Roman" w:cs="Times New Roman"/>
              </w:rPr>
              <w:lastRenderedPageBreak/>
              <w:t>1. System will display “Profile Pic uploaded.”</w:t>
            </w:r>
          </w:p>
          <w:p w14:paraId="4A9A638F" w14:textId="58E9B0FD" w:rsidR="00744815" w:rsidRPr="00DA6416" w:rsidRDefault="00744815" w:rsidP="044BC87E">
            <w:pPr>
              <w:widowControl w:val="0"/>
              <w:rPr>
                <w:rFonts w:ascii="Times New Roman" w:eastAsia="Times New Roman" w:hAnsi="Times New Roman" w:cs="Times New Roman"/>
              </w:rPr>
            </w:pPr>
          </w:p>
          <w:p w14:paraId="59A167C9" w14:textId="33381F0D" w:rsidR="00744815" w:rsidRPr="00DA6416" w:rsidRDefault="7B16C6A7"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2. User received email and able to change their password</w:t>
            </w:r>
          </w:p>
          <w:p w14:paraId="354AF69B" w14:textId="5CDBA7CB" w:rsidR="00744815" w:rsidRPr="00DA6416" w:rsidRDefault="00744815" w:rsidP="044BC87E">
            <w:pPr>
              <w:widowControl w:val="0"/>
              <w:rPr>
                <w:rFonts w:ascii="Times New Roman" w:eastAsia="Times New Roman" w:hAnsi="Times New Roman" w:cs="Times New Roman"/>
              </w:rPr>
            </w:pPr>
          </w:p>
          <w:p w14:paraId="28A8BBC1" w14:textId="2140DA5A" w:rsidR="00744815" w:rsidRPr="00DA6416" w:rsidRDefault="12FD7881" w:rsidP="044BC87E">
            <w:pPr>
              <w:widowControl w:val="0"/>
              <w:rPr>
                <w:rFonts w:ascii="Times New Roman" w:eastAsia="Times New Roman" w:hAnsi="Times New Roman" w:cs="Times New Roman"/>
              </w:rPr>
            </w:pPr>
            <w:r w:rsidRPr="044BC87E">
              <w:rPr>
                <w:rFonts w:ascii="Times New Roman" w:eastAsia="Times New Roman" w:hAnsi="Times New Roman" w:cs="Times New Roman"/>
              </w:rPr>
              <w:t>3. User will be pushed to homepage.</w:t>
            </w:r>
          </w:p>
          <w:p w14:paraId="6A27DDFA" w14:textId="32D40D70" w:rsidR="00744815" w:rsidRPr="00DA6416" w:rsidRDefault="00744815" w:rsidP="044BC87E">
            <w:pPr>
              <w:widowControl w:val="0"/>
              <w:rPr>
                <w:rFonts w:ascii="Times New Roman" w:eastAsia="Times New Roman" w:hAnsi="Times New Roman" w:cs="Times New Roman"/>
              </w:rPr>
            </w:pPr>
          </w:p>
          <w:p w14:paraId="471674D2" w14:textId="3D013003" w:rsidR="00744815" w:rsidRPr="00DA6416" w:rsidRDefault="00744815" w:rsidP="044BC87E">
            <w:pPr>
              <w:widowControl w:val="0"/>
              <w:rPr>
                <w:rFonts w:ascii="Times New Roman" w:eastAsia="Times New Roman" w:hAnsi="Times New Roman" w:cs="Times New Roman"/>
              </w:rPr>
            </w:pPr>
          </w:p>
          <w:p w14:paraId="478F9E92" w14:textId="4A8635EE" w:rsidR="00744815" w:rsidRPr="00DA6416" w:rsidRDefault="00744815" w:rsidP="044BC87E">
            <w:pPr>
              <w:widowControl w:val="0"/>
              <w:rPr>
                <w:rFonts w:ascii="Times New Roman" w:eastAsia="Times New Roman" w:hAnsi="Times New Roman" w:cs="Times New Roman"/>
              </w:rPr>
            </w:pPr>
          </w:p>
        </w:tc>
      </w:tr>
      <w:tr w:rsidR="00744815" w14:paraId="367D033D" w14:textId="77777777" w:rsidTr="044BC87E">
        <w:tc>
          <w:tcPr>
            <w:tcW w:w="2085" w:type="dxa"/>
            <w:shd w:val="clear" w:color="auto" w:fill="auto"/>
            <w:tcMar>
              <w:top w:w="100" w:type="dxa"/>
              <w:left w:w="100" w:type="dxa"/>
              <w:bottom w:w="100" w:type="dxa"/>
              <w:right w:w="100" w:type="dxa"/>
            </w:tcMar>
          </w:tcPr>
          <w:p w14:paraId="35CBC0B1"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lastRenderedPageBreak/>
              <w:t>Process Diagram</w:t>
            </w:r>
          </w:p>
        </w:tc>
        <w:tc>
          <w:tcPr>
            <w:tcW w:w="7275" w:type="dxa"/>
            <w:shd w:val="clear" w:color="auto" w:fill="auto"/>
            <w:tcMar>
              <w:top w:w="100" w:type="dxa"/>
              <w:left w:w="100" w:type="dxa"/>
              <w:bottom w:w="100" w:type="dxa"/>
              <w:right w:w="100" w:type="dxa"/>
            </w:tcMar>
          </w:tcPr>
          <w:p w14:paraId="64AC065D" w14:textId="7C075FC5" w:rsidR="00744815" w:rsidRPr="00DA6416" w:rsidRDefault="5DBDA8DF">
            <w:pPr>
              <w:widowControl w:val="0"/>
            </w:pPr>
            <w:r>
              <w:rPr>
                <w:noProof/>
              </w:rPr>
              <w:drawing>
                <wp:inline distT="0" distB="0" distL="0" distR="0" wp14:anchorId="750B6DC9" wp14:editId="0C418126">
                  <wp:extent cx="4516966" cy="2775255"/>
                  <wp:effectExtent l="0" t="0" r="0" b="0"/>
                  <wp:docPr id="1848029609" name="Picture 184802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6966" cy="2775255"/>
                          </a:xfrm>
                          <a:prstGeom prst="rect">
                            <a:avLst/>
                          </a:prstGeom>
                        </pic:spPr>
                      </pic:pic>
                    </a:graphicData>
                  </a:graphic>
                </wp:inline>
              </w:drawing>
            </w:r>
          </w:p>
        </w:tc>
      </w:tr>
      <w:tr w:rsidR="00744815" w14:paraId="2027A128" w14:textId="77777777" w:rsidTr="044BC87E">
        <w:tc>
          <w:tcPr>
            <w:tcW w:w="2085" w:type="dxa"/>
            <w:shd w:val="clear" w:color="auto" w:fill="auto"/>
            <w:tcMar>
              <w:top w:w="100" w:type="dxa"/>
              <w:left w:w="100" w:type="dxa"/>
              <w:bottom w:w="100" w:type="dxa"/>
              <w:right w:w="100" w:type="dxa"/>
            </w:tcMar>
          </w:tcPr>
          <w:p w14:paraId="74F212C0" w14:textId="77777777" w:rsidR="00744815" w:rsidRPr="00DA6416" w:rsidRDefault="000E7704">
            <w:pPr>
              <w:widowControl w:val="0"/>
              <w:rPr>
                <w:rFonts w:ascii="Times New Roman" w:eastAsia="Times New Roman" w:hAnsi="Times New Roman" w:cs="Times New Roman"/>
                <w:b/>
              </w:rPr>
            </w:pPr>
            <w:r w:rsidRPr="44193102">
              <w:rPr>
                <w:rFonts w:ascii="Times New Roman" w:eastAsia="Times New Roman" w:hAnsi="Times New Roman" w:cs="Times New Roman"/>
                <w:b/>
              </w:rPr>
              <w:t>Pass/Fail</w:t>
            </w:r>
          </w:p>
        </w:tc>
        <w:tc>
          <w:tcPr>
            <w:tcW w:w="7275" w:type="dxa"/>
            <w:shd w:val="clear" w:color="auto" w:fill="auto"/>
            <w:tcMar>
              <w:top w:w="100" w:type="dxa"/>
              <w:left w:w="100" w:type="dxa"/>
              <w:bottom w:w="100" w:type="dxa"/>
              <w:right w:w="100" w:type="dxa"/>
            </w:tcMar>
          </w:tcPr>
          <w:p w14:paraId="05C6368E" w14:textId="77777777" w:rsidR="00744815" w:rsidRPr="00DA6416" w:rsidRDefault="000E7704">
            <w:pPr>
              <w:widowControl w:val="0"/>
              <w:rPr>
                <w:rFonts w:ascii="Times New Roman" w:eastAsia="Times New Roman" w:hAnsi="Times New Roman" w:cs="Times New Roman"/>
              </w:rPr>
            </w:pPr>
            <w:r w:rsidRPr="44193102">
              <w:rPr>
                <w:rFonts w:ascii="Times New Roman" w:eastAsia="Times New Roman" w:hAnsi="Times New Roman" w:cs="Times New Roman"/>
              </w:rPr>
              <w:t>Pass</w:t>
            </w:r>
          </w:p>
        </w:tc>
      </w:tr>
    </w:tbl>
    <w:p w14:paraId="2B5E3E85" w14:textId="77777777" w:rsidR="00744815" w:rsidRPr="00DA6416" w:rsidRDefault="00744815">
      <w:pPr>
        <w:rPr>
          <w:rFonts w:ascii="Times New Roman" w:eastAsia="Times New Roman" w:hAnsi="Times New Roman" w:cs="Times New Roman"/>
        </w:rPr>
      </w:pPr>
    </w:p>
    <w:p w14:paraId="599136A0" w14:textId="77777777" w:rsidR="00744815" w:rsidRPr="00DA6416" w:rsidRDefault="00744815">
      <w:pPr>
        <w:rPr>
          <w:rFonts w:ascii="Times New Roman" w:eastAsia="Times New Roman" w:hAnsi="Times New Roman" w:cs="Times New Roman"/>
        </w:rPr>
      </w:pPr>
    </w:p>
    <w:sectPr w:rsidR="00744815" w:rsidRPr="00DA6416" w:rsidSect="00346DFE">
      <w:footerReference w:type="default" r:id="rId52"/>
      <w:pgSz w:w="12240" w:h="15840"/>
      <w:pgMar w:top="1440" w:right="1325" w:bottom="1440" w:left="1418"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5" w:author="#BONG JIA HUI#" w:date="2022-10-31T14:40:00Z" w:initials="#H">
    <w:p w14:paraId="2D604707" w14:textId="7E230033" w:rsidR="7DFBE91C" w:rsidRDefault="7DFBE91C">
      <w:pPr>
        <w:pStyle w:val="CommentText"/>
      </w:pPr>
      <w:r>
        <w:t>i think use cases 3,5,6, 13/14, 16 we no longer doing?? need to double confirmm</w:t>
      </w:r>
      <w:r>
        <w:rPr>
          <w:rStyle w:val="CommentReference"/>
        </w:rPr>
        <w:annotationRef/>
      </w:r>
      <w:r>
        <w:rPr>
          <w:rStyle w:val="CommentReference"/>
        </w:rPr>
        <w:annotationRef/>
      </w:r>
    </w:p>
  </w:comment>
  <w:comment w:id="176" w:author="#RYU HYUNSUN#" w:date="2022-10-31T20:15:00Z" w:initials="#H">
    <w:p w14:paraId="027C6879" w14:textId="4DD6CD7D" w:rsidR="7DFBE91C" w:rsidRDefault="7DFBE91C">
      <w:pPr>
        <w:pStyle w:val="CommentText"/>
      </w:pPr>
      <w:r>
        <w:t>we are not doing 3</w:t>
      </w:r>
      <w:r>
        <w:rPr>
          <w:rStyle w:val="CommentReference"/>
        </w:rPr>
        <w:annotationRef/>
      </w:r>
      <w:r>
        <w:rPr>
          <w:rStyle w:val="CommentReference"/>
        </w:rPr>
        <w:annotationRef/>
      </w:r>
    </w:p>
  </w:comment>
  <w:comment w:id="177" w:author="#GAN HAO YI#" w:date="2022-11-06T14:45:00Z" w:initials="#Y">
    <w:p w14:paraId="5783CADC" w14:textId="4DF5CBAF" w:rsidR="3CF89CA7" w:rsidRDefault="3CF89CA7">
      <w:pPr>
        <w:pStyle w:val="CommentText"/>
      </w:pPr>
      <w:r>
        <w:t>changed to this</w:t>
      </w:r>
      <w:r>
        <w:rPr>
          <w:rStyle w:val="CommentReference"/>
        </w:rPr>
        <w:annotationRef/>
      </w:r>
      <w:r>
        <w:rPr>
          <w:rStyle w:val="CommentReference"/>
        </w:rPr>
        <w:annotationRef/>
      </w:r>
    </w:p>
  </w:comment>
  <w:comment w:id="213" w:author="#BONG JIA HUI#" w:date="2022-11-08T10:25:00Z" w:initials="#H">
    <w:p w14:paraId="1A46E224" w14:textId="016699A3" w:rsidR="72746423" w:rsidRDefault="72746423">
      <w:pPr>
        <w:pStyle w:val="CommentText"/>
      </w:pPr>
      <w:r>
        <w:t>need double confirm</w:t>
      </w:r>
      <w:r>
        <w:rPr>
          <w:rStyle w:val="CommentReference"/>
        </w:rPr>
        <w:annotationRef/>
      </w:r>
    </w:p>
    <w:p w14:paraId="4A46D199" w14:textId="1BAC20A1" w:rsidR="72746423" w:rsidRDefault="7274642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04707" w15:done="1"/>
  <w15:commentEx w15:paraId="027C6879" w15:paraIdParent="2D604707" w15:done="1"/>
  <w15:commentEx w15:paraId="5783CADC" w15:done="1"/>
  <w15:commentEx w15:paraId="4A46D1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A8F0282" w16cex:dateUtc="2022-10-31T06:40:00Z"/>
  <w16cex:commentExtensible w16cex:durableId="72BFB451" w16cex:dateUtc="2022-10-31T12:15:00Z"/>
  <w16cex:commentExtensible w16cex:durableId="4DC801E5" w16cex:dateUtc="2022-11-06T06:45:00Z"/>
  <w16cex:commentExtensible w16cex:durableId="1C524603" w16cex:dateUtc="2022-11-08T0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04707" w16cid:durableId="4A8F0282"/>
  <w16cid:commentId w16cid:paraId="027C6879" w16cid:durableId="72BFB451"/>
  <w16cid:commentId w16cid:paraId="5783CADC" w16cid:durableId="4DC801E5"/>
  <w16cid:commentId w16cid:paraId="4A46D199" w16cid:durableId="1C524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A67A7" w14:textId="77777777" w:rsidR="00DE1CA9" w:rsidRDefault="00DE1CA9">
      <w:r>
        <w:separator/>
      </w:r>
    </w:p>
  </w:endnote>
  <w:endnote w:type="continuationSeparator" w:id="0">
    <w:p w14:paraId="3639F07B" w14:textId="77777777" w:rsidR="00DE1CA9" w:rsidRDefault="00DE1CA9">
      <w:r>
        <w:continuationSeparator/>
      </w:r>
    </w:p>
  </w:endnote>
  <w:endnote w:type="continuationNotice" w:id="1">
    <w:p w14:paraId="0517B021" w14:textId="77777777" w:rsidR="00DE1CA9" w:rsidRDefault="00DE1C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8621B" w14:textId="1CE3A78D" w:rsidR="00744815" w:rsidRDefault="00744815">
    <w:pPr>
      <w:jc w:val="right"/>
      <w:rPr>
        <w:rFonts w:ascii="Times New Roman" w:eastAsia="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1ADA9" w14:textId="77777777" w:rsidR="00DE1CA9" w:rsidRDefault="00DE1CA9">
      <w:r>
        <w:separator/>
      </w:r>
    </w:p>
  </w:footnote>
  <w:footnote w:type="continuationSeparator" w:id="0">
    <w:p w14:paraId="1B650D29" w14:textId="77777777" w:rsidR="00DE1CA9" w:rsidRDefault="00DE1CA9">
      <w:r>
        <w:continuationSeparator/>
      </w:r>
    </w:p>
  </w:footnote>
  <w:footnote w:type="continuationNotice" w:id="1">
    <w:p w14:paraId="0E91A890" w14:textId="77777777" w:rsidR="00DE1CA9" w:rsidRDefault="00DE1CA9"/>
  </w:footnote>
</w:footnotes>
</file>

<file path=word/intelligence2.xml><?xml version="1.0" encoding="utf-8"?>
<int2:intelligence xmlns:int2="http://schemas.microsoft.com/office/intelligence/2020/intelligence" xmlns:oel="http://schemas.microsoft.com/office/2019/extlst">
  <int2:observations>
    <int2:textHash int2:hashCode="7cIHLGDdV4oVGo" int2:id="F6QvXWiz">
      <int2:state int2:value="Rejected" int2:type="LegacyProofing"/>
    </int2:textHash>
    <int2:textHash int2:hashCode="gkFoto0BN6C4RG" int2:id="X5otLzGW">
      <int2:state int2:value="Rejected" int2:type="LegacyProofing"/>
    </int2:textHash>
    <int2:textHash int2:hashCode="8NZJsw6rMrlfaW" int2:id="lX50np2i">
      <int2:state int2:value="Rejected" int2:type="LegacyProofing"/>
    </int2:textHash>
    <int2:textHash int2:hashCode="w42EZjJlVDBfWE" int2:id="yllr7o9f">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5379"/>
    <w:multiLevelType w:val="hybridMultilevel"/>
    <w:tmpl w:val="FFFFFFFF"/>
    <w:lvl w:ilvl="0" w:tplc="93DA982E">
      <w:start w:val="1"/>
      <w:numFmt w:val="decimal"/>
      <w:lvlText w:val="%1."/>
      <w:lvlJc w:val="left"/>
      <w:pPr>
        <w:ind w:left="720" w:hanging="360"/>
      </w:pPr>
    </w:lvl>
    <w:lvl w:ilvl="1" w:tplc="99A28288">
      <w:start w:val="1"/>
      <w:numFmt w:val="lowerLetter"/>
      <w:lvlText w:val="%2."/>
      <w:lvlJc w:val="left"/>
      <w:pPr>
        <w:ind w:left="1440" w:hanging="360"/>
      </w:pPr>
    </w:lvl>
    <w:lvl w:ilvl="2" w:tplc="35D69D0C">
      <w:start w:val="1"/>
      <w:numFmt w:val="lowerRoman"/>
      <w:lvlText w:val="%3."/>
      <w:lvlJc w:val="right"/>
      <w:pPr>
        <w:ind w:left="2160" w:hanging="180"/>
      </w:pPr>
    </w:lvl>
    <w:lvl w:ilvl="3" w:tplc="5C209D9E">
      <w:start w:val="1"/>
      <w:numFmt w:val="decimal"/>
      <w:lvlText w:val="%4."/>
      <w:lvlJc w:val="left"/>
      <w:pPr>
        <w:ind w:left="2880" w:hanging="360"/>
      </w:pPr>
    </w:lvl>
    <w:lvl w:ilvl="4" w:tplc="6040DFCC">
      <w:start w:val="1"/>
      <w:numFmt w:val="lowerLetter"/>
      <w:lvlText w:val="%5."/>
      <w:lvlJc w:val="left"/>
      <w:pPr>
        <w:ind w:left="3600" w:hanging="360"/>
      </w:pPr>
    </w:lvl>
    <w:lvl w:ilvl="5" w:tplc="51F4603C">
      <w:start w:val="1"/>
      <w:numFmt w:val="lowerRoman"/>
      <w:lvlText w:val="%6."/>
      <w:lvlJc w:val="right"/>
      <w:pPr>
        <w:ind w:left="4320" w:hanging="180"/>
      </w:pPr>
    </w:lvl>
    <w:lvl w:ilvl="6" w:tplc="4D1A76F2">
      <w:start w:val="1"/>
      <w:numFmt w:val="decimal"/>
      <w:lvlText w:val="%7."/>
      <w:lvlJc w:val="left"/>
      <w:pPr>
        <w:ind w:left="5040" w:hanging="360"/>
      </w:pPr>
    </w:lvl>
    <w:lvl w:ilvl="7" w:tplc="945CF11C">
      <w:start w:val="1"/>
      <w:numFmt w:val="lowerLetter"/>
      <w:lvlText w:val="%8."/>
      <w:lvlJc w:val="left"/>
      <w:pPr>
        <w:ind w:left="5760" w:hanging="360"/>
      </w:pPr>
    </w:lvl>
    <w:lvl w:ilvl="8" w:tplc="85129556">
      <w:start w:val="1"/>
      <w:numFmt w:val="lowerRoman"/>
      <w:lvlText w:val="%9."/>
      <w:lvlJc w:val="right"/>
      <w:pPr>
        <w:ind w:left="6480" w:hanging="180"/>
      </w:pPr>
    </w:lvl>
  </w:abstractNum>
  <w:abstractNum w:abstractNumId="1" w15:restartNumberingAfterBreak="0">
    <w:nsid w:val="07EA5B4A"/>
    <w:multiLevelType w:val="multilevel"/>
    <w:tmpl w:val="CFBA9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C5F48"/>
    <w:multiLevelType w:val="multilevel"/>
    <w:tmpl w:val="48CE6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476868"/>
    <w:multiLevelType w:val="multilevel"/>
    <w:tmpl w:val="791A6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4E054F"/>
    <w:multiLevelType w:val="multilevel"/>
    <w:tmpl w:val="BA1C5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50305"/>
    <w:multiLevelType w:val="multilevel"/>
    <w:tmpl w:val="1F2AF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D61464"/>
    <w:multiLevelType w:val="hybridMultilevel"/>
    <w:tmpl w:val="FFFFFFFF"/>
    <w:lvl w:ilvl="0" w:tplc="9B9C5DE8">
      <w:start w:val="1"/>
      <w:numFmt w:val="decimal"/>
      <w:lvlText w:val="%1."/>
      <w:lvlJc w:val="left"/>
      <w:pPr>
        <w:ind w:left="720" w:hanging="360"/>
      </w:pPr>
    </w:lvl>
    <w:lvl w:ilvl="1" w:tplc="070C9DA0">
      <w:start w:val="1"/>
      <w:numFmt w:val="lowerLetter"/>
      <w:lvlText w:val="%2."/>
      <w:lvlJc w:val="left"/>
      <w:pPr>
        <w:ind w:left="1440" w:hanging="360"/>
      </w:pPr>
    </w:lvl>
    <w:lvl w:ilvl="2" w:tplc="74F8B8B6">
      <w:start w:val="1"/>
      <w:numFmt w:val="lowerRoman"/>
      <w:lvlText w:val="%3."/>
      <w:lvlJc w:val="right"/>
      <w:pPr>
        <w:ind w:left="2160" w:hanging="180"/>
      </w:pPr>
    </w:lvl>
    <w:lvl w:ilvl="3" w:tplc="96FA888E">
      <w:start w:val="1"/>
      <w:numFmt w:val="decimal"/>
      <w:lvlText w:val="%4."/>
      <w:lvlJc w:val="left"/>
      <w:pPr>
        <w:ind w:left="2880" w:hanging="360"/>
      </w:pPr>
    </w:lvl>
    <w:lvl w:ilvl="4" w:tplc="1F58BD2A">
      <w:start w:val="1"/>
      <w:numFmt w:val="lowerLetter"/>
      <w:lvlText w:val="%5."/>
      <w:lvlJc w:val="left"/>
      <w:pPr>
        <w:ind w:left="3600" w:hanging="360"/>
      </w:pPr>
    </w:lvl>
    <w:lvl w:ilvl="5" w:tplc="7280F36C">
      <w:start w:val="1"/>
      <w:numFmt w:val="lowerRoman"/>
      <w:lvlText w:val="%6."/>
      <w:lvlJc w:val="right"/>
      <w:pPr>
        <w:ind w:left="4320" w:hanging="180"/>
      </w:pPr>
    </w:lvl>
    <w:lvl w:ilvl="6" w:tplc="1182EF46">
      <w:start w:val="1"/>
      <w:numFmt w:val="decimal"/>
      <w:lvlText w:val="%7."/>
      <w:lvlJc w:val="left"/>
      <w:pPr>
        <w:ind w:left="5040" w:hanging="360"/>
      </w:pPr>
    </w:lvl>
    <w:lvl w:ilvl="7" w:tplc="0A501F28">
      <w:start w:val="1"/>
      <w:numFmt w:val="lowerLetter"/>
      <w:lvlText w:val="%8."/>
      <w:lvlJc w:val="left"/>
      <w:pPr>
        <w:ind w:left="5760" w:hanging="360"/>
      </w:pPr>
    </w:lvl>
    <w:lvl w:ilvl="8" w:tplc="9CD4108E">
      <w:start w:val="1"/>
      <w:numFmt w:val="lowerRoman"/>
      <w:lvlText w:val="%9."/>
      <w:lvlJc w:val="right"/>
      <w:pPr>
        <w:ind w:left="6480" w:hanging="180"/>
      </w:pPr>
    </w:lvl>
  </w:abstractNum>
  <w:abstractNum w:abstractNumId="7" w15:restartNumberingAfterBreak="0">
    <w:nsid w:val="0E0E5789"/>
    <w:multiLevelType w:val="multilevel"/>
    <w:tmpl w:val="F1283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000E5F"/>
    <w:multiLevelType w:val="multilevel"/>
    <w:tmpl w:val="FFDC4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656B33"/>
    <w:multiLevelType w:val="multilevel"/>
    <w:tmpl w:val="BB9C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7C5DED"/>
    <w:multiLevelType w:val="multilevel"/>
    <w:tmpl w:val="883017A4"/>
    <w:lvl w:ilvl="0">
      <w:start w:val="1"/>
      <w:numFmt w:val="decimal"/>
      <w:lvlText w:val="%1."/>
      <w:lvlJc w:val="right"/>
      <w:pPr>
        <w:ind w:left="720" w:hanging="180"/>
      </w:pPr>
      <w:rPr>
        <w:u w:val="none"/>
      </w:rPr>
    </w:lvl>
    <w:lvl w:ilvl="1">
      <w:start w:val="1"/>
      <w:numFmt w:val="decimal"/>
      <w:lvlText w:val="%1.%2."/>
      <w:lvlJc w:val="right"/>
      <w:pPr>
        <w:ind w:left="90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12EB79AD"/>
    <w:multiLevelType w:val="multilevel"/>
    <w:tmpl w:val="73A86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D554A9"/>
    <w:multiLevelType w:val="hybridMultilevel"/>
    <w:tmpl w:val="4D6226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7028C7"/>
    <w:multiLevelType w:val="multilevel"/>
    <w:tmpl w:val="2BE45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63A5B3E"/>
    <w:multiLevelType w:val="multilevel"/>
    <w:tmpl w:val="64023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493365"/>
    <w:multiLevelType w:val="multilevel"/>
    <w:tmpl w:val="BEF0A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8A6FCB"/>
    <w:multiLevelType w:val="multilevel"/>
    <w:tmpl w:val="3EDAB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8AE70B"/>
    <w:multiLevelType w:val="hybridMultilevel"/>
    <w:tmpl w:val="FFFFFFFF"/>
    <w:lvl w:ilvl="0" w:tplc="30268A8A">
      <w:start w:val="1"/>
      <w:numFmt w:val="decimal"/>
      <w:lvlText w:val="%1."/>
      <w:lvlJc w:val="left"/>
      <w:pPr>
        <w:ind w:left="720" w:hanging="360"/>
      </w:pPr>
    </w:lvl>
    <w:lvl w:ilvl="1" w:tplc="7B7E1762">
      <w:start w:val="1"/>
      <w:numFmt w:val="lowerLetter"/>
      <w:lvlText w:val="%2."/>
      <w:lvlJc w:val="left"/>
      <w:pPr>
        <w:ind w:left="1440" w:hanging="360"/>
      </w:pPr>
    </w:lvl>
    <w:lvl w:ilvl="2" w:tplc="510CB1B2">
      <w:start w:val="1"/>
      <w:numFmt w:val="lowerRoman"/>
      <w:lvlText w:val="%3."/>
      <w:lvlJc w:val="right"/>
      <w:pPr>
        <w:ind w:left="2160" w:hanging="180"/>
      </w:pPr>
    </w:lvl>
    <w:lvl w:ilvl="3" w:tplc="79D8BFE4">
      <w:start w:val="1"/>
      <w:numFmt w:val="decimal"/>
      <w:lvlText w:val="%4."/>
      <w:lvlJc w:val="left"/>
      <w:pPr>
        <w:ind w:left="2880" w:hanging="360"/>
      </w:pPr>
    </w:lvl>
    <w:lvl w:ilvl="4" w:tplc="074EAB1A">
      <w:start w:val="1"/>
      <w:numFmt w:val="lowerLetter"/>
      <w:lvlText w:val="%5."/>
      <w:lvlJc w:val="left"/>
      <w:pPr>
        <w:ind w:left="3600" w:hanging="360"/>
      </w:pPr>
    </w:lvl>
    <w:lvl w:ilvl="5" w:tplc="AA527D7E">
      <w:start w:val="1"/>
      <w:numFmt w:val="lowerRoman"/>
      <w:lvlText w:val="%6."/>
      <w:lvlJc w:val="right"/>
      <w:pPr>
        <w:ind w:left="4320" w:hanging="180"/>
      </w:pPr>
    </w:lvl>
    <w:lvl w:ilvl="6" w:tplc="E70EBC4A">
      <w:start w:val="1"/>
      <w:numFmt w:val="decimal"/>
      <w:lvlText w:val="%7."/>
      <w:lvlJc w:val="left"/>
      <w:pPr>
        <w:ind w:left="5040" w:hanging="360"/>
      </w:pPr>
    </w:lvl>
    <w:lvl w:ilvl="7" w:tplc="E71A81BC">
      <w:start w:val="1"/>
      <w:numFmt w:val="lowerLetter"/>
      <w:lvlText w:val="%8."/>
      <w:lvlJc w:val="left"/>
      <w:pPr>
        <w:ind w:left="5760" w:hanging="360"/>
      </w:pPr>
    </w:lvl>
    <w:lvl w:ilvl="8" w:tplc="81B6CC6E">
      <w:start w:val="1"/>
      <w:numFmt w:val="lowerRoman"/>
      <w:lvlText w:val="%9."/>
      <w:lvlJc w:val="right"/>
      <w:pPr>
        <w:ind w:left="6480" w:hanging="180"/>
      </w:pPr>
    </w:lvl>
  </w:abstractNum>
  <w:abstractNum w:abstractNumId="18" w15:restartNumberingAfterBreak="0">
    <w:nsid w:val="1B385716"/>
    <w:multiLevelType w:val="multilevel"/>
    <w:tmpl w:val="6E961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C4C4BC3"/>
    <w:multiLevelType w:val="multilevel"/>
    <w:tmpl w:val="883017A4"/>
    <w:lvl w:ilvl="0">
      <w:start w:val="1"/>
      <w:numFmt w:val="decimal"/>
      <w:lvlText w:val="%1."/>
      <w:lvlJc w:val="right"/>
      <w:pPr>
        <w:ind w:left="720" w:hanging="180"/>
      </w:pPr>
      <w:rPr>
        <w:u w:val="none"/>
      </w:rPr>
    </w:lvl>
    <w:lvl w:ilvl="1">
      <w:start w:val="1"/>
      <w:numFmt w:val="decimal"/>
      <w:lvlText w:val="%1.%2."/>
      <w:lvlJc w:val="right"/>
      <w:pPr>
        <w:ind w:left="90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1D655B9C"/>
    <w:multiLevelType w:val="multilevel"/>
    <w:tmpl w:val="60AAA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F5E2050"/>
    <w:multiLevelType w:val="multilevel"/>
    <w:tmpl w:val="918C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2256A6"/>
    <w:multiLevelType w:val="multilevel"/>
    <w:tmpl w:val="C1DA7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E54BB1"/>
    <w:multiLevelType w:val="multilevel"/>
    <w:tmpl w:val="263AF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69542C"/>
    <w:multiLevelType w:val="multilevel"/>
    <w:tmpl w:val="A5BC9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7801DAF"/>
    <w:multiLevelType w:val="multilevel"/>
    <w:tmpl w:val="F0045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6C3D52"/>
    <w:multiLevelType w:val="multilevel"/>
    <w:tmpl w:val="6F442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DE273E3"/>
    <w:multiLevelType w:val="multilevel"/>
    <w:tmpl w:val="452C1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3A74C8"/>
    <w:multiLevelType w:val="multilevel"/>
    <w:tmpl w:val="B61E1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493AF5"/>
    <w:multiLevelType w:val="multilevel"/>
    <w:tmpl w:val="2EF48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4DF7D1F"/>
    <w:multiLevelType w:val="hybridMultilevel"/>
    <w:tmpl w:val="008692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341CD4"/>
    <w:multiLevelType w:val="multilevel"/>
    <w:tmpl w:val="56D24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77A125C"/>
    <w:multiLevelType w:val="multilevel"/>
    <w:tmpl w:val="06E84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9704956"/>
    <w:multiLevelType w:val="multilevel"/>
    <w:tmpl w:val="4D787A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CC5188D"/>
    <w:multiLevelType w:val="multilevel"/>
    <w:tmpl w:val="2B524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E882B5A"/>
    <w:multiLevelType w:val="multilevel"/>
    <w:tmpl w:val="A3767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61C58F0"/>
    <w:multiLevelType w:val="multilevel"/>
    <w:tmpl w:val="640ED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74A282E"/>
    <w:multiLevelType w:val="multilevel"/>
    <w:tmpl w:val="6A6E6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07E848"/>
    <w:multiLevelType w:val="hybridMultilevel"/>
    <w:tmpl w:val="FFFFFFFF"/>
    <w:lvl w:ilvl="0" w:tplc="94226A8E">
      <w:start w:val="1"/>
      <w:numFmt w:val="bullet"/>
      <w:lvlText w:val="-"/>
      <w:lvlJc w:val="left"/>
      <w:pPr>
        <w:ind w:left="720" w:hanging="360"/>
      </w:pPr>
      <w:rPr>
        <w:rFonts w:ascii="Calibri" w:hAnsi="Calibri" w:hint="default"/>
      </w:rPr>
    </w:lvl>
    <w:lvl w:ilvl="1" w:tplc="54DA96FE">
      <w:start w:val="1"/>
      <w:numFmt w:val="bullet"/>
      <w:lvlText w:val="o"/>
      <w:lvlJc w:val="left"/>
      <w:pPr>
        <w:ind w:left="1440" w:hanging="360"/>
      </w:pPr>
      <w:rPr>
        <w:rFonts w:ascii="Courier New" w:hAnsi="Courier New" w:hint="default"/>
      </w:rPr>
    </w:lvl>
    <w:lvl w:ilvl="2" w:tplc="148A4ED8">
      <w:start w:val="1"/>
      <w:numFmt w:val="bullet"/>
      <w:lvlText w:val=""/>
      <w:lvlJc w:val="left"/>
      <w:pPr>
        <w:ind w:left="2160" w:hanging="360"/>
      </w:pPr>
      <w:rPr>
        <w:rFonts w:ascii="Wingdings" w:hAnsi="Wingdings" w:hint="default"/>
      </w:rPr>
    </w:lvl>
    <w:lvl w:ilvl="3" w:tplc="1ED67FCA">
      <w:start w:val="1"/>
      <w:numFmt w:val="bullet"/>
      <w:lvlText w:val=""/>
      <w:lvlJc w:val="left"/>
      <w:pPr>
        <w:ind w:left="2880" w:hanging="360"/>
      </w:pPr>
      <w:rPr>
        <w:rFonts w:ascii="Symbol" w:hAnsi="Symbol" w:hint="default"/>
      </w:rPr>
    </w:lvl>
    <w:lvl w:ilvl="4" w:tplc="EA1A795E">
      <w:start w:val="1"/>
      <w:numFmt w:val="bullet"/>
      <w:lvlText w:val="o"/>
      <w:lvlJc w:val="left"/>
      <w:pPr>
        <w:ind w:left="3600" w:hanging="360"/>
      </w:pPr>
      <w:rPr>
        <w:rFonts w:ascii="Courier New" w:hAnsi="Courier New" w:hint="default"/>
      </w:rPr>
    </w:lvl>
    <w:lvl w:ilvl="5" w:tplc="68A63316">
      <w:start w:val="1"/>
      <w:numFmt w:val="bullet"/>
      <w:lvlText w:val=""/>
      <w:lvlJc w:val="left"/>
      <w:pPr>
        <w:ind w:left="4320" w:hanging="360"/>
      </w:pPr>
      <w:rPr>
        <w:rFonts w:ascii="Wingdings" w:hAnsi="Wingdings" w:hint="default"/>
      </w:rPr>
    </w:lvl>
    <w:lvl w:ilvl="6" w:tplc="56D81994">
      <w:start w:val="1"/>
      <w:numFmt w:val="bullet"/>
      <w:lvlText w:val=""/>
      <w:lvlJc w:val="left"/>
      <w:pPr>
        <w:ind w:left="5040" w:hanging="360"/>
      </w:pPr>
      <w:rPr>
        <w:rFonts w:ascii="Symbol" w:hAnsi="Symbol" w:hint="default"/>
      </w:rPr>
    </w:lvl>
    <w:lvl w:ilvl="7" w:tplc="85266A02">
      <w:start w:val="1"/>
      <w:numFmt w:val="bullet"/>
      <w:lvlText w:val="o"/>
      <w:lvlJc w:val="left"/>
      <w:pPr>
        <w:ind w:left="5760" w:hanging="360"/>
      </w:pPr>
      <w:rPr>
        <w:rFonts w:ascii="Courier New" w:hAnsi="Courier New" w:hint="default"/>
      </w:rPr>
    </w:lvl>
    <w:lvl w:ilvl="8" w:tplc="643A9816">
      <w:start w:val="1"/>
      <w:numFmt w:val="bullet"/>
      <w:lvlText w:val=""/>
      <w:lvlJc w:val="left"/>
      <w:pPr>
        <w:ind w:left="6480" w:hanging="360"/>
      </w:pPr>
      <w:rPr>
        <w:rFonts w:ascii="Wingdings" w:hAnsi="Wingdings" w:hint="default"/>
      </w:rPr>
    </w:lvl>
  </w:abstractNum>
  <w:abstractNum w:abstractNumId="39" w15:restartNumberingAfterBreak="0">
    <w:nsid w:val="48BC18FE"/>
    <w:multiLevelType w:val="multilevel"/>
    <w:tmpl w:val="089C9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94541E"/>
    <w:multiLevelType w:val="multilevel"/>
    <w:tmpl w:val="B7EC7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7227A4"/>
    <w:multiLevelType w:val="hybridMultilevel"/>
    <w:tmpl w:val="D922946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B780A57"/>
    <w:multiLevelType w:val="multilevel"/>
    <w:tmpl w:val="A2701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5B7F75"/>
    <w:multiLevelType w:val="multilevel"/>
    <w:tmpl w:val="D9A07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ED3037"/>
    <w:multiLevelType w:val="multilevel"/>
    <w:tmpl w:val="B62EA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F1A6960"/>
    <w:multiLevelType w:val="multilevel"/>
    <w:tmpl w:val="8A3A5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C605F0"/>
    <w:multiLevelType w:val="multilevel"/>
    <w:tmpl w:val="0D805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0DA797B"/>
    <w:multiLevelType w:val="multilevel"/>
    <w:tmpl w:val="7612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521DA0"/>
    <w:multiLevelType w:val="multilevel"/>
    <w:tmpl w:val="81AC2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5B969CA"/>
    <w:multiLevelType w:val="multilevel"/>
    <w:tmpl w:val="6B18E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0F5A68"/>
    <w:multiLevelType w:val="hybridMultilevel"/>
    <w:tmpl w:val="FFFFFFFF"/>
    <w:lvl w:ilvl="0" w:tplc="7CEC02DA">
      <w:start w:val="1"/>
      <w:numFmt w:val="decimal"/>
      <w:lvlText w:val="%1."/>
      <w:lvlJc w:val="left"/>
      <w:pPr>
        <w:ind w:left="720" w:hanging="360"/>
      </w:pPr>
    </w:lvl>
    <w:lvl w:ilvl="1" w:tplc="B05AE5E2">
      <w:start w:val="1"/>
      <w:numFmt w:val="lowerLetter"/>
      <w:lvlText w:val="%2."/>
      <w:lvlJc w:val="left"/>
      <w:pPr>
        <w:ind w:left="1440" w:hanging="360"/>
      </w:pPr>
    </w:lvl>
    <w:lvl w:ilvl="2" w:tplc="9F0E7332">
      <w:start w:val="1"/>
      <w:numFmt w:val="lowerRoman"/>
      <w:lvlText w:val="%3."/>
      <w:lvlJc w:val="right"/>
      <w:pPr>
        <w:ind w:left="2160" w:hanging="180"/>
      </w:pPr>
    </w:lvl>
    <w:lvl w:ilvl="3" w:tplc="C8A60662">
      <w:start w:val="1"/>
      <w:numFmt w:val="decimal"/>
      <w:lvlText w:val="%4."/>
      <w:lvlJc w:val="left"/>
      <w:pPr>
        <w:ind w:left="2880" w:hanging="360"/>
      </w:pPr>
    </w:lvl>
    <w:lvl w:ilvl="4" w:tplc="313E8F18">
      <w:start w:val="1"/>
      <w:numFmt w:val="lowerLetter"/>
      <w:lvlText w:val="%5."/>
      <w:lvlJc w:val="left"/>
      <w:pPr>
        <w:ind w:left="3600" w:hanging="360"/>
      </w:pPr>
    </w:lvl>
    <w:lvl w:ilvl="5" w:tplc="23C49202">
      <w:start w:val="1"/>
      <w:numFmt w:val="lowerRoman"/>
      <w:lvlText w:val="%6."/>
      <w:lvlJc w:val="right"/>
      <w:pPr>
        <w:ind w:left="4320" w:hanging="180"/>
      </w:pPr>
    </w:lvl>
    <w:lvl w:ilvl="6" w:tplc="C5B663C0">
      <w:start w:val="1"/>
      <w:numFmt w:val="decimal"/>
      <w:lvlText w:val="%7."/>
      <w:lvlJc w:val="left"/>
      <w:pPr>
        <w:ind w:left="5040" w:hanging="360"/>
      </w:pPr>
    </w:lvl>
    <w:lvl w:ilvl="7" w:tplc="3B4C4104">
      <w:start w:val="1"/>
      <w:numFmt w:val="lowerLetter"/>
      <w:lvlText w:val="%8."/>
      <w:lvlJc w:val="left"/>
      <w:pPr>
        <w:ind w:left="5760" w:hanging="360"/>
      </w:pPr>
    </w:lvl>
    <w:lvl w:ilvl="8" w:tplc="C7F8F2C6">
      <w:start w:val="1"/>
      <w:numFmt w:val="lowerRoman"/>
      <w:lvlText w:val="%9."/>
      <w:lvlJc w:val="right"/>
      <w:pPr>
        <w:ind w:left="6480" w:hanging="180"/>
      </w:pPr>
    </w:lvl>
  </w:abstractNum>
  <w:abstractNum w:abstractNumId="51" w15:restartNumberingAfterBreak="0">
    <w:nsid w:val="59C813C1"/>
    <w:multiLevelType w:val="multilevel"/>
    <w:tmpl w:val="0428E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AC316A"/>
    <w:multiLevelType w:val="multilevel"/>
    <w:tmpl w:val="C4989D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D4314EB"/>
    <w:multiLevelType w:val="multilevel"/>
    <w:tmpl w:val="74542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DE27ADE"/>
    <w:multiLevelType w:val="multilevel"/>
    <w:tmpl w:val="C8F27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E1E5EA8"/>
    <w:multiLevelType w:val="multilevel"/>
    <w:tmpl w:val="5A665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EB10213"/>
    <w:multiLevelType w:val="multilevel"/>
    <w:tmpl w:val="C942854A"/>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7" w15:restartNumberingAfterBreak="0">
    <w:nsid w:val="610C4C81"/>
    <w:multiLevelType w:val="hybridMultilevel"/>
    <w:tmpl w:val="CFE2CDA0"/>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61486077"/>
    <w:multiLevelType w:val="multilevel"/>
    <w:tmpl w:val="25F6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68E8EE"/>
    <w:multiLevelType w:val="hybridMultilevel"/>
    <w:tmpl w:val="FFFFFFFF"/>
    <w:lvl w:ilvl="0" w:tplc="8ACAEE2C">
      <w:start w:val="1"/>
      <w:numFmt w:val="decimal"/>
      <w:lvlText w:val="%1."/>
      <w:lvlJc w:val="left"/>
      <w:pPr>
        <w:ind w:left="720" w:hanging="360"/>
      </w:pPr>
    </w:lvl>
    <w:lvl w:ilvl="1" w:tplc="D0FAA58A">
      <w:start w:val="1"/>
      <w:numFmt w:val="lowerLetter"/>
      <w:lvlText w:val="%2."/>
      <w:lvlJc w:val="left"/>
      <w:pPr>
        <w:ind w:left="1440" w:hanging="360"/>
      </w:pPr>
    </w:lvl>
    <w:lvl w:ilvl="2" w:tplc="37D8E348">
      <w:start w:val="1"/>
      <w:numFmt w:val="lowerRoman"/>
      <w:lvlText w:val="%3."/>
      <w:lvlJc w:val="right"/>
      <w:pPr>
        <w:ind w:left="2160" w:hanging="180"/>
      </w:pPr>
    </w:lvl>
    <w:lvl w:ilvl="3" w:tplc="DE308130">
      <w:start w:val="1"/>
      <w:numFmt w:val="decimal"/>
      <w:lvlText w:val="%4."/>
      <w:lvlJc w:val="left"/>
      <w:pPr>
        <w:ind w:left="2880" w:hanging="360"/>
      </w:pPr>
    </w:lvl>
    <w:lvl w:ilvl="4" w:tplc="896C82EE">
      <w:start w:val="1"/>
      <w:numFmt w:val="lowerLetter"/>
      <w:lvlText w:val="%5."/>
      <w:lvlJc w:val="left"/>
      <w:pPr>
        <w:ind w:left="3600" w:hanging="360"/>
      </w:pPr>
    </w:lvl>
    <w:lvl w:ilvl="5" w:tplc="68BED294">
      <w:start w:val="1"/>
      <w:numFmt w:val="lowerRoman"/>
      <w:lvlText w:val="%6."/>
      <w:lvlJc w:val="right"/>
      <w:pPr>
        <w:ind w:left="4320" w:hanging="180"/>
      </w:pPr>
    </w:lvl>
    <w:lvl w:ilvl="6" w:tplc="35AED1C4">
      <w:start w:val="1"/>
      <w:numFmt w:val="decimal"/>
      <w:lvlText w:val="%7."/>
      <w:lvlJc w:val="left"/>
      <w:pPr>
        <w:ind w:left="5040" w:hanging="360"/>
      </w:pPr>
    </w:lvl>
    <w:lvl w:ilvl="7" w:tplc="E640AADA">
      <w:start w:val="1"/>
      <w:numFmt w:val="lowerLetter"/>
      <w:lvlText w:val="%8."/>
      <w:lvlJc w:val="left"/>
      <w:pPr>
        <w:ind w:left="5760" w:hanging="360"/>
      </w:pPr>
    </w:lvl>
    <w:lvl w:ilvl="8" w:tplc="E996D656">
      <w:start w:val="1"/>
      <w:numFmt w:val="lowerRoman"/>
      <w:lvlText w:val="%9."/>
      <w:lvlJc w:val="right"/>
      <w:pPr>
        <w:ind w:left="6480" w:hanging="180"/>
      </w:pPr>
    </w:lvl>
  </w:abstractNum>
  <w:abstractNum w:abstractNumId="60" w15:restartNumberingAfterBreak="0">
    <w:nsid w:val="63870004"/>
    <w:multiLevelType w:val="multilevel"/>
    <w:tmpl w:val="ABAA1E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3D64385"/>
    <w:multiLevelType w:val="multilevel"/>
    <w:tmpl w:val="0C5C6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49D395C"/>
    <w:multiLevelType w:val="hybridMultilevel"/>
    <w:tmpl w:val="C6986DFC"/>
    <w:lvl w:ilvl="0" w:tplc="CC4C38B4">
      <w:start w:val="1"/>
      <w:numFmt w:val="decimal"/>
      <w:lvlText w:val="%1."/>
      <w:lvlJc w:val="left"/>
      <w:pPr>
        <w:ind w:left="1080" w:hanging="360"/>
      </w:pPr>
    </w:lvl>
    <w:lvl w:ilvl="1" w:tplc="D8246C2C" w:tentative="1">
      <w:start w:val="1"/>
      <w:numFmt w:val="lowerLetter"/>
      <w:lvlText w:val="%2)"/>
      <w:lvlJc w:val="left"/>
      <w:pPr>
        <w:ind w:left="1560" w:hanging="420"/>
      </w:pPr>
    </w:lvl>
    <w:lvl w:ilvl="2" w:tplc="7658A32E" w:tentative="1">
      <w:start w:val="1"/>
      <w:numFmt w:val="lowerRoman"/>
      <w:lvlText w:val="%3."/>
      <w:lvlJc w:val="right"/>
      <w:pPr>
        <w:ind w:left="1980" w:hanging="420"/>
      </w:pPr>
    </w:lvl>
    <w:lvl w:ilvl="3" w:tplc="B9D846A8" w:tentative="1">
      <w:start w:val="1"/>
      <w:numFmt w:val="decimal"/>
      <w:lvlText w:val="%4."/>
      <w:lvlJc w:val="left"/>
      <w:pPr>
        <w:ind w:left="2400" w:hanging="420"/>
      </w:pPr>
    </w:lvl>
    <w:lvl w:ilvl="4" w:tplc="2CD444EA" w:tentative="1">
      <w:start w:val="1"/>
      <w:numFmt w:val="lowerLetter"/>
      <w:lvlText w:val="%5)"/>
      <w:lvlJc w:val="left"/>
      <w:pPr>
        <w:ind w:left="2820" w:hanging="420"/>
      </w:pPr>
    </w:lvl>
    <w:lvl w:ilvl="5" w:tplc="1666AFFC" w:tentative="1">
      <w:start w:val="1"/>
      <w:numFmt w:val="lowerRoman"/>
      <w:lvlText w:val="%6."/>
      <w:lvlJc w:val="right"/>
      <w:pPr>
        <w:ind w:left="3240" w:hanging="420"/>
      </w:pPr>
    </w:lvl>
    <w:lvl w:ilvl="6" w:tplc="CB60DE50" w:tentative="1">
      <w:start w:val="1"/>
      <w:numFmt w:val="decimal"/>
      <w:lvlText w:val="%7."/>
      <w:lvlJc w:val="left"/>
      <w:pPr>
        <w:ind w:left="3660" w:hanging="420"/>
      </w:pPr>
    </w:lvl>
    <w:lvl w:ilvl="7" w:tplc="51F23622" w:tentative="1">
      <w:start w:val="1"/>
      <w:numFmt w:val="lowerLetter"/>
      <w:lvlText w:val="%8)"/>
      <w:lvlJc w:val="left"/>
      <w:pPr>
        <w:ind w:left="4080" w:hanging="420"/>
      </w:pPr>
    </w:lvl>
    <w:lvl w:ilvl="8" w:tplc="21D41F0E" w:tentative="1">
      <w:start w:val="1"/>
      <w:numFmt w:val="lowerRoman"/>
      <w:lvlText w:val="%9."/>
      <w:lvlJc w:val="right"/>
      <w:pPr>
        <w:ind w:left="4500" w:hanging="420"/>
      </w:pPr>
    </w:lvl>
  </w:abstractNum>
  <w:abstractNum w:abstractNumId="63" w15:restartNumberingAfterBreak="0">
    <w:nsid w:val="691C1F0D"/>
    <w:multiLevelType w:val="multilevel"/>
    <w:tmpl w:val="C722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A574FF5"/>
    <w:multiLevelType w:val="multilevel"/>
    <w:tmpl w:val="883017A4"/>
    <w:lvl w:ilvl="0">
      <w:start w:val="1"/>
      <w:numFmt w:val="decimal"/>
      <w:lvlText w:val="%1."/>
      <w:lvlJc w:val="right"/>
      <w:pPr>
        <w:ind w:left="720" w:hanging="180"/>
      </w:pPr>
      <w:rPr>
        <w:u w:val="none"/>
      </w:rPr>
    </w:lvl>
    <w:lvl w:ilvl="1">
      <w:start w:val="1"/>
      <w:numFmt w:val="decimal"/>
      <w:lvlText w:val="%1.%2."/>
      <w:lvlJc w:val="right"/>
      <w:pPr>
        <w:ind w:left="90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5" w15:restartNumberingAfterBreak="0">
    <w:nsid w:val="6B10098A"/>
    <w:multiLevelType w:val="multilevel"/>
    <w:tmpl w:val="57D26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C222C1D"/>
    <w:multiLevelType w:val="multilevel"/>
    <w:tmpl w:val="2AAC5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CBB1938"/>
    <w:multiLevelType w:val="hybridMultilevel"/>
    <w:tmpl w:val="611CFB78"/>
    <w:lvl w:ilvl="0" w:tplc="FFFFFFF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6CD5708E"/>
    <w:multiLevelType w:val="multilevel"/>
    <w:tmpl w:val="94669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0664080"/>
    <w:multiLevelType w:val="multilevel"/>
    <w:tmpl w:val="883017A4"/>
    <w:lvl w:ilvl="0">
      <w:start w:val="1"/>
      <w:numFmt w:val="decimal"/>
      <w:lvlText w:val="%1."/>
      <w:lvlJc w:val="right"/>
      <w:pPr>
        <w:ind w:left="720" w:hanging="180"/>
      </w:pPr>
      <w:rPr>
        <w:u w:val="none"/>
      </w:rPr>
    </w:lvl>
    <w:lvl w:ilvl="1">
      <w:start w:val="1"/>
      <w:numFmt w:val="decimal"/>
      <w:lvlText w:val="%1.%2."/>
      <w:lvlJc w:val="right"/>
      <w:pPr>
        <w:ind w:left="90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0" w15:restartNumberingAfterBreak="0">
    <w:nsid w:val="793779F1"/>
    <w:multiLevelType w:val="multilevel"/>
    <w:tmpl w:val="C9E88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0438E5"/>
    <w:multiLevelType w:val="multilevel"/>
    <w:tmpl w:val="DD1E7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BE67C23"/>
    <w:multiLevelType w:val="multilevel"/>
    <w:tmpl w:val="5DA85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CC570B3"/>
    <w:multiLevelType w:val="hybridMultilevel"/>
    <w:tmpl w:val="4878766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FD96C49"/>
    <w:multiLevelType w:val="multilevel"/>
    <w:tmpl w:val="D1E85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0367582">
    <w:abstractNumId w:val="28"/>
  </w:num>
  <w:num w:numId="2" w16cid:durableId="162014755">
    <w:abstractNumId w:val="19"/>
  </w:num>
  <w:num w:numId="3" w16cid:durableId="1427799213">
    <w:abstractNumId w:val="63"/>
  </w:num>
  <w:num w:numId="4" w16cid:durableId="1040790313">
    <w:abstractNumId w:val="26"/>
  </w:num>
  <w:num w:numId="5" w16cid:durableId="963774644">
    <w:abstractNumId w:val="61"/>
  </w:num>
  <w:num w:numId="6" w16cid:durableId="1376154853">
    <w:abstractNumId w:val="3"/>
  </w:num>
  <w:num w:numId="7" w16cid:durableId="1747216875">
    <w:abstractNumId w:val="49"/>
  </w:num>
  <w:num w:numId="8" w16cid:durableId="1554923014">
    <w:abstractNumId w:val="25"/>
  </w:num>
  <w:num w:numId="9" w16cid:durableId="1940217161">
    <w:abstractNumId w:val="32"/>
  </w:num>
  <w:num w:numId="10" w16cid:durableId="1402171517">
    <w:abstractNumId w:val="11"/>
  </w:num>
  <w:num w:numId="11" w16cid:durableId="462429844">
    <w:abstractNumId w:val="53"/>
  </w:num>
  <w:num w:numId="12" w16cid:durableId="355931103">
    <w:abstractNumId w:val="66"/>
  </w:num>
  <w:num w:numId="13" w16cid:durableId="956066150">
    <w:abstractNumId w:val="71"/>
  </w:num>
  <w:num w:numId="14" w16cid:durableId="1371495541">
    <w:abstractNumId w:val="39"/>
  </w:num>
  <w:num w:numId="15" w16cid:durableId="1499274684">
    <w:abstractNumId w:val="14"/>
  </w:num>
  <w:num w:numId="16" w16cid:durableId="51856032">
    <w:abstractNumId w:val="46"/>
  </w:num>
  <w:num w:numId="17" w16cid:durableId="186410728">
    <w:abstractNumId w:val="54"/>
  </w:num>
  <w:num w:numId="18" w16cid:durableId="1167483184">
    <w:abstractNumId w:val="31"/>
  </w:num>
  <w:num w:numId="19" w16cid:durableId="1900751425">
    <w:abstractNumId w:val="7"/>
  </w:num>
  <w:num w:numId="20" w16cid:durableId="818037416">
    <w:abstractNumId w:val="74"/>
  </w:num>
  <w:num w:numId="21" w16cid:durableId="614992064">
    <w:abstractNumId w:val="29"/>
  </w:num>
  <w:num w:numId="22" w16cid:durableId="1151362483">
    <w:abstractNumId w:val="60"/>
  </w:num>
  <w:num w:numId="23" w16cid:durableId="1842770657">
    <w:abstractNumId w:val="68"/>
  </w:num>
  <w:num w:numId="24" w16cid:durableId="418989213">
    <w:abstractNumId w:val="5"/>
  </w:num>
  <w:num w:numId="25" w16cid:durableId="594097439">
    <w:abstractNumId w:val="35"/>
  </w:num>
  <w:num w:numId="26" w16cid:durableId="827793937">
    <w:abstractNumId w:val="36"/>
  </w:num>
  <w:num w:numId="27" w16cid:durableId="734357957">
    <w:abstractNumId w:val="15"/>
  </w:num>
  <w:num w:numId="28" w16cid:durableId="1349720797">
    <w:abstractNumId w:val="55"/>
  </w:num>
  <w:num w:numId="29" w16cid:durableId="679232833">
    <w:abstractNumId w:val="13"/>
  </w:num>
  <w:num w:numId="30" w16cid:durableId="1739478443">
    <w:abstractNumId w:val="2"/>
  </w:num>
  <w:num w:numId="31" w16cid:durableId="1883445932">
    <w:abstractNumId w:val="34"/>
  </w:num>
  <w:num w:numId="32" w16cid:durableId="628166297">
    <w:abstractNumId w:val="72"/>
  </w:num>
  <w:num w:numId="33" w16cid:durableId="891883894">
    <w:abstractNumId w:val="44"/>
  </w:num>
  <w:num w:numId="34" w16cid:durableId="433595908">
    <w:abstractNumId w:val="20"/>
  </w:num>
  <w:num w:numId="35" w16cid:durableId="175075461">
    <w:abstractNumId w:val="16"/>
  </w:num>
  <w:num w:numId="36" w16cid:durableId="1685547332">
    <w:abstractNumId w:val="48"/>
  </w:num>
  <w:num w:numId="37" w16cid:durableId="1371495209">
    <w:abstractNumId w:val="1"/>
  </w:num>
  <w:num w:numId="38" w16cid:durableId="484782920">
    <w:abstractNumId w:val="52"/>
  </w:num>
  <w:num w:numId="39" w16cid:durableId="1913389892">
    <w:abstractNumId w:val="18"/>
  </w:num>
  <w:num w:numId="40" w16cid:durableId="693574721">
    <w:abstractNumId w:val="65"/>
  </w:num>
  <w:num w:numId="41" w16cid:durableId="273752979">
    <w:abstractNumId w:val="24"/>
  </w:num>
  <w:num w:numId="42" w16cid:durableId="785657480">
    <w:abstractNumId w:val="27"/>
  </w:num>
  <w:num w:numId="43" w16cid:durableId="177275992">
    <w:abstractNumId w:val="42"/>
  </w:num>
  <w:num w:numId="44" w16cid:durableId="1980106817">
    <w:abstractNumId w:val="45"/>
  </w:num>
  <w:num w:numId="45" w16cid:durableId="1468275971">
    <w:abstractNumId w:val="21"/>
  </w:num>
  <w:num w:numId="46" w16cid:durableId="274558078">
    <w:abstractNumId w:val="40"/>
  </w:num>
  <w:num w:numId="47" w16cid:durableId="1243953248">
    <w:abstractNumId w:val="47"/>
  </w:num>
  <w:num w:numId="48" w16cid:durableId="548490210">
    <w:abstractNumId w:val="43"/>
  </w:num>
  <w:num w:numId="49" w16cid:durableId="1838496172">
    <w:abstractNumId w:val="51"/>
  </w:num>
  <w:num w:numId="50" w16cid:durableId="1321693512">
    <w:abstractNumId w:val="4"/>
  </w:num>
  <w:num w:numId="51" w16cid:durableId="1844972833">
    <w:abstractNumId w:val="23"/>
  </w:num>
  <w:num w:numId="52" w16cid:durableId="1497645929">
    <w:abstractNumId w:val="8"/>
  </w:num>
  <w:num w:numId="53" w16cid:durableId="1314481769">
    <w:abstractNumId w:val="70"/>
  </w:num>
  <w:num w:numId="54" w16cid:durableId="1433162072">
    <w:abstractNumId w:val="37"/>
  </w:num>
  <w:num w:numId="55" w16cid:durableId="1175416428">
    <w:abstractNumId w:val="22"/>
  </w:num>
  <w:num w:numId="56" w16cid:durableId="500393064">
    <w:abstractNumId w:val="9"/>
  </w:num>
  <w:num w:numId="57" w16cid:durableId="2069842887">
    <w:abstractNumId w:val="58"/>
  </w:num>
  <w:num w:numId="58" w16cid:durableId="313023569">
    <w:abstractNumId w:val="56"/>
  </w:num>
  <w:num w:numId="59" w16cid:durableId="120808840">
    <w:abstractNumId w:val="62"/>
  </w:num>
  <w:num w:numId="60" w16cid:durableId="198707997">
    <w:abstractNumId w:val="57"/>
  </w:num>
  <w:num w:numId="61" w16cid:durableId="1622154736">
    <w:abstractNumId w:val="73"/>
  </w:num>
  <w:num w:numId="62" w16cid:durableId="1542092530">
    <w:abstractNumId w:val="50"/>
  </w:num>
  <w:num w:numId="63" w16cid:durableId="1752503222">
    <w:abstractNumId w:val="0"/>
  </w:num>
  <w:num w:numId="64" w16cid:durableId="1419670917">
    <w:abstractNumId w:val="38"/>
  </w:num>
  <w:num w:numId="65" w16cid:durableId="1392075966">
    <w:abstractNumId w:val="33"/>
  </w:num>
  <w:num w:numId="66" w16cid:durableId="266814061">
    <w:abstractNumId w:val="41"/>
  </w:num>
  <w:num w:numId="67" w16cid:durableId="593706396">
    <w:abstractNumId w:val="6"/>
  </w:num>
  <w:num w:numId="68" w16cid:durableId="1539120322">
    <w:abstractNumId w:val="59"/>
  </w:num>
  <w:num w:numId="69" w16cid:durableId="508175167">
    <w:abstractNumId w:val="10"/>
  </w:num>
  <w:num w:numId="70" w16cid:durableId="1643655548">
    <w:abstractNumId w:val="64"/>
  </w:num>
  <w:num w:numId="71" w16cid:durableId="788596101">
    <w:abstractNumId w:val="69"/>
  </w:num>
  <w:num w:numId="72" w16cid:durableId="627468724">
    <w:abstractNumId w:val="30"/>
  </w:num>
  <w:num w:numId="73" w16cid:durableId="1893498684">
    <w:abstractNumId w:val="67"/>
  </w:num>
  <w:num w:numId="74" w16cid:durableId="366877675">
    <w:abstractNumId w:val="12"/>
  </w:num>
  <w:num w:numId="75" w16cid:durableId="1011182330">
    <w:abstractNumId w:val="17"/>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U HYUNSUN#">
    <w15:presenceInfo w15:providerId="AD" w15:userId="S::hyunsun001@e.ntu.edu.sg::0cb96ac9-3db5-4aea-90db-91023ad01497"/>
  </w15:person>
  <w15:person w15:author="#BONG JIA HUI#">
    <w15:presenceInfo w15:providerId="AD" w15:userId="S::jbong006@e.ntu.edu.sg::021e8adb-5ca2-4d04-86ce-140c503ed733"/>
  </w15:person>
  <w15:person w15:author="#GAN HAO YI#">
    <w15:presenceInfo w15:providerId="AD" w15:userId="S::ganh0018@e.ntu.edu.sg::c64cb209-34cb-4298-8111-e4f40f1bc2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815"/>
    <w:rsid w:val="000034C7"/>
    <w:rsid w:val="00003968"/>
    <w:rsid w:val="00003ECE"/>
    <w:rsid w:val="00004050"/>
    <w:rsid w:val="000061EE"/>
    <w:rsid w:val="000062C4"/>
    <w:rsid w:val="000064F0"/>
    <w:rsid w:val="00006B55"/>
    <w:rsid w:val="00006ECA"/>
    <w:rsid w:val="00007CE6"/>
    <w:rsid w:val="0001001B"/>
    <w:rsid w:val="00010D58"/>
    <w:rsid w:val="0001107D"/>
    <w:rsid w:val="00011911"/>
    <w:rsid w:val="0001344A"/>
    <w:rsid w:val="000153E0"/>
    <w:rsid w:val="00017697"/>
    <w:rsid w:val="00022406"/>
    <w:rsid w:val="00023F25"/>
    <w:rsid w:val="0002451D"/>
    <w:rsid w:val="00025A68"/>
    <w:rsid w:val="00026623"/>
    <w:rsid w:val="0002732A"/>
    <w:rsid w:val="000275D4"/>
    <w:rsid w:val="00027A45"/>
    <w:rsid w:val="00030AF8"/>
    <w:rsid w:val="00030DF7"/>
    <w:rsid w:val="000317AB"/>
    <w:rsid w:val="0003309B"/>
    <w:rsid w:val="00033A86"/>
    <w:rsid w:val="00034910"/>
    <w:rsid w:val="00035851"/>
    <w:rsid w:val="000362EF"/>
    <w:rsid w:val="00036942"/>
    <w:rsid w:val="00036DA6"/>
    <w:rsid w:val="000371CA"/>
    <w:rsid w:val="00037BDC"/>
    <w:rsid w:val="00040853"/>
    <w:rsid w:val="00040E36"/>
    <w:rsid w:val="00042E0C"/>
    <w:rsid w:val="00042FEB"/>
    <w:rsid w:val="00043BE5"/>
    <w:rsid w:val="00044445"/>
    <w:rsid w:val="00044DBE"/>
    <w:rsid w:val="00045311"/>
    <w:rsid w:val="00047A66"/>
    <w:rsid w:val="00047C12"/>
    <w:rsid w:val="0005480A"/>
    <w:rsid w:val="000555AF"/>
    <w:rsid w:val="00055EE3"/>
    <w:rsid w:val="00056EA4"/>
    <w:rsid w:val="00057106"/>
    <w:rsid w:val="000574F7"/>
    <w:rsid w:val="00060CD7"/>
    <w:rsid w:val="00061FE4"/>
    <w:rsid w:val="0006265B"/>
    <w:rsid w:val="000627C5"/>
    <w:rsid w:val="00062F42"/>
    <w:rsid w:val="00065DDB"/>
    <w:rsid w:val="00067513"/>
    <w:rsid w:val="0007033E"/>
    <w:rsid w:val="000707B8"/>
    <w:rsid w:val="00071182"/>
    <w:rsid w:val="00072134"/>
    <w:rsid w:val="0007215A"/>
    <w:rsid w:val="000724E5"/>
    <w:rsid w:val="00073964"/>
    <w:rsid w:val="00073F56"/>
    <w:rsid w:val="00074ABD"/>
    <w:rsid w:val="0007753F"/>
    <w:rsid w:val="0007794A"/>
    <w:rsid w:val="00077CAF"/>
    <w:rsid w:val="0007B115"/>
    <w:rsid w:val="0008172B"/>
    <w:rsid w:val="0008284B"/>
    <w:rsid w:val="00082A5C"/>
    <w:rsid w:val="00083883"/>
    <w:rsid w:val="00085071"/>
    <w:rsid w:val="00085713"/>
    <w:rsid w:val="00086715"/>
    <w:rsid w:val="00086DCA"/>
    <w:rsid w:val="000874AD"/>
    <w:rsid w:val="0008778F"/>
    <w:rsid w:val="00090957"/>
    <w:rsid w:val="00092B58"/>
    <w:rsid w:val="00094306"/>
    <w:rsid w:val="00094B10"/>
    <w:rsid w:val="000955AE"/>
    <w:rsid w:val="0009584B"/>
    <w:rsid w:val="00095DB8"/>
    <w:rsid w:val="00095ECC"/>
    <w:rsid w:val="000961FA"/>
    <w:rsid w:val="00096201"/>
    <w:rsid w:val="00097262"/>
    <w:rsid w:val="00097EC7"/>
    <w:rsid w:val="000A2144"/>
    <w:rsid w:val="000A23BD"/>
    <w:rsid w:val="000A27C2"/>
    <w:rsid w:val="000A2D64"/>
    <w:rsid w:val="000A3C92"/>
    <w:rsid w:val="000A3EA1"/>
    <w:rsid w:val="000A4132"/>
    <w:rsid w:val="000A4FB4"/>
    <w:rsid w:val="000A57EF"/>
    <w:rsid w:val="000A5AD8"/>
    <w:rsid w:val="000A5ED7"/>
    <w:rsid w:val="000A7650"/>
    <w:rsid w:val="000B02DA"/>
    <w:rsid w:val="000B31BA"/>
    <w:rsid w:val="000B3240"/>
    <w:rsid w:val="000B5731"/>
    <w:rsid w:val="000B6844"/>
    <w:rsid w:val="000B6E53"/>
    <w:rsid w:val="000B72A9"/>
    <w:rsid w:val="000C14D7"/>
    <w:rsid w:val="000C178B"/>
    <w:rsid w:val="000C1B50"/>
    <w:rsid w:val="000C1DD6"/>
    <w:rsid w:val="000C644D"/>
    <w:rsid w:val="000C7DE4"/>
    <w:rsid w:val="000C7E09"/>
    <w:rsid w:val="000D0B2E"/>
    <w:rsid w:val="000D0D8E"/>
    <w:rsid w:val="000D0E46"/>
    <w:rsid w:val="000D1881"/>
    <w:rsid w:val="000D2298"/>
    <w:rsid w:val="000D22EA"/>
    <w:rsid w:val="000D29D9"/>
    <w:rsid w:val="000D31BA"/>
    <w:rsid w:val="000D5AE1"/>
    <w:rsid w:val="000D6343"/>
    <w:rsid w:val="000D7422"/>
    <w:rsid w:val="000D745F"/>
    <w:rsid w:val="000E0D3F"/>
    <w:rsid w:val="000E0E6E"/>
    <w:rsid w:val="000E1B71"/>
    <w:rsid w:val="000E2F7E"/>
    <w:rsid w:val="000E327D"/>
    <w:rsid w:val="000E466E"/>
    <w:rsid w:val="000E4EA1"/>
    <w:rsid w:val="000E574D"/>
    <w:rsid w:val="000E7704"/>
    <w:rsid w:val="000F2444"/>
    <w:rsid w:val="000F2869"/>
    <w:rsid w:val="000F2A4F"/>
    <w:rsid w:val="000F354E"/>
    <w:rsid w:val="000F540C"/>
    <w:rsid w:val="000F6D10"/>
    <w:rsid w:val="001017B3"/>
    <w:rsid w:val="001029DB"/>
    <w:rsid w:val="00102A4C"/>
    <w:rsid w:val="0010499F"/>
    <w:rsid w:val="00105B5C"/>
    <w:rsid w:val="0010665C"/>
    <w:rsid w:val="00106A09"/>
    <w:rsid w:val="00107F04"/>
    <w:rsid w:val="00110360"/>
    <w:rsid w:val="00111046"/>
    <w:rsid w:val="001115A5"/>
    <w:rsid w:val="0011220E"/>
    <w:rsid w:val="001123D2"/>
    <w:rsid w:val="00112834"/>
    <w:rsid w:val="00112A8A"/>
    <w:rsid w:val="001130C3"/>
    <w:rsid w:val="001134EB"/>
    <w:rsid w:val="0011365D"/>
    <w:rsid w:val="00113C4B"/>
    <w:rsid w:val="0011407F"/>
    <w:rsid w:val="0011423D"/>
    <w:rsid w:val="001153BE"/>
    <w:rsid w:val="00120922"/>
    <w:rsid w:val="001215B4"/>
    <w:rsid w:val="00121BC1"/>
    <w:rsid w:val="00123173"/>
    <w:rsid w:val="001238E2"/>
    <w:rsid w:val="0012393F"/>
    <w:rsid w:val="00124F8C"/>
    <w:rsid w:val="00125598"/>
    <w:rsid w:val="001257B3"/>
    <w:rsid w:val="0012584B"/>
    <w:rsid w:val="00125DAC"/>
    <w:rsid w:val="001268D8"/>
    <w:rsid w:val="001278C4"/>
    <w:rsid w:val="00127B55"/>
    <w:rsid w:val="001307CD"/>
    <w:rsid w:val="0013101F"/>
    <w:rsid w:val="0013234C"/>
    <w:rsid w:val="0013243C"/>
    <w:rsid w:val="00132BF2"/>
    <w:rsid w:val="0013338C"/>
    <w:rsid w:val="0013611C"/>
    <w:rsid w:val="0014041B"/>
    <w:rsid w:val="00141F88"/>
    <w:rsid w:val="001429EC"/>
    <w:rsid w:val="00142C1B"/>
    <w:rsid w:val="00143051"/>
    <w:rsid w:val="00143415"/>
    <w:rsid w:val="00143770"/>
    <w:rsid w:val="00144757"/>
    <w:rsid w:val="0014486B"/>
    <w:rsid w:val="001455DA"/>
    <w:rsid w:val="0014561D"/>
    <w:rsid w:val="00145D1A"/>
    <w:rsid w:val="00146463"/>
    <w:rsid w:val="00146753"/>
    <w:rsid w:val="00146879"/>
    <w:rsid w:val="00147EFD"/>
    <w:rsid w:val="001505DB"/>
    <w:rsid w:val="00151F67"/>
    <w:rsid w:val="00152D58"/>
    <w:rsid w:val="00153715"/>
    <w:rsid w:val="0015467C"/>
    <w:rsid w:val="00154EA8"/>
    <w:rsid w:val="0015690A"/>
    <w:rsid w:val="00157BD9"/>
    <w:rsid w:val="00157D75"/>
    <w:rsid w:val="00161CCC"/>
    <w:rsid w:val="00163EAB"/>
    <w:rsid w:val="0016430C"/>
    <w:rsid w:val="00164E2D"/>
    <w:rsid w:val="00164F32"/>
    <w:rsid w:val="00165265"/>
    <w:rsid w:val="0016570F"/>
    <w:rsid w:val="001659AC"/>
    <w:rsid w:val="00165D07"/>
    <w:rsid w:val="00165F12"/>
    <w:rsid w:val="001661F9"/>
    <w:rsid w:val="001662DB"/>
    <w:rsid w:val="00166558"/>
    <w:rsid w:val="00172D57"/>
    <w:rsid w:val="001741D2"/>
    <w:rsid w:val="001743F4"/>
    <w:rsid w:val="00176B5A"/>
    <w:rsid w:val="001771BD"/>
    <w:rsid w:val="00177D9E"/>
    <w:rsid w:val="001805D3"/>
    <w:rsid w:val="00180821"/>
    <w:rsid w:val="00180ACF"/>
    <w:rsid w:val="00180D0D"/>
    <w:rsid w:val="00181C2E"/>
    <w:rsid w:val="0018204F"/>
    <w:rsid w:val="00182051"/>
    <w:rsid w:val="00184DE6"/>
    <w:rsid w:val="0018529A"/>
    <w:rsid w:val="001852AE"/>
    <w:rsid w:val="0018544B"/>
    <w:rsid w:val="00186849"/>
    <w:rsid w:val="0019085F"/>
    <w:rsid w:val="00191EE4"/>
    <w:rsid w:val="001928E6"/>
    <w:rsid w:val="0019398D"/>
    <w:rsid w:val="001944F7"/>
    <w:rsid w:val="00195171"/>
    <w:rsid w:val="00197514"/>
    <w:rsid w:val="00197741"/>
    <w:rsid w:val="001A0721"/>
    <w:rsid w:val="001A0EA1"/>
    <w:rsid w:val="001A2130"/>
    <w:rsid w:val="001A3601"/>
    <w:rsid w:val="001A3A9D"/>
    <w:rsid w:val="001A3D73"/>
    <w:rsid w:val="001A3F49"/>
    <w:rsid w:val="001A49DE"/>
    <w:rsid w:val="001A4EF5"/>
    <w:rsid w:val="001A5F99"/>
    <w:rsid w:val="001A75CF"/>
    <w:rsid w:val="001A7A84"/>
    <w:rsid w:val="001A7D7D"/>
    <w:rsid w:val="001B0657"/>
    <w:rsid w:val="001B1319"/>
    <w:rsid w:val="001B25E0"/>
    <w:rsid w:val="001B3067"/>
    <w:rsid w:val="001B3F42"/>
    <w:rsid w:val="001B6107"/>
    <w:rsid w:val="001C07B1"/>
    <w:rsid w:val="001C0F25"/>
    <w:rsid w:val="001C168B"/>
    <w:rsid w:val="001C213D"/>
    <w:rsid w:val="001C38EB"/>
    <w:rsid w:val="001C5724"/>
    <w:rsid w:val="001C65E2"/>
    <w:rsid w:val="001C688C"/>
    <w:rsid w:val="001D00BD"/>
    <w:rsid w:val="001D015E"/>
    <w:rsid w:val="001D03A9"/>
    <w:rsid w:val="001D0544"/>
    <w:rsid w:val="001D11F6"/>
    <w:rsid w:val="001D27C0"/>
    <w:rsid w:val="001D292F"/>
    <w:rsid w:val="001D2C40"/>
    <w:rsid w:val="001D336A"/>
    <w:rsid w:val="001D56A2"/>
    <w:rsid w:val="001D5D84"/>
    <w:rsid w:val="001D6010"/>
    <w:rsid w:val="001D6CE1"/>
    <w:rsid w:val="001D77B6"/>
    <w:rsid w:val="001D784E"/>
    <w:rsid w:val="001D7C86"/>
    <w:rsid w:val="001D7D79"/>
    <w:rsid w:val="001E0680"/>
    <w:rsid w:val="001E1E5F"/>
    <w:rsid w:val="001E2A6C"/>
    <w:rsid w:val="001E2AD4"/>
    <w:rsid w:val="001E3BEC"/>
    <w:rsid w:val="001E499A"/>
    <w:rsid w:val="001E5EC8"/>
    <w:rsid w:val="001E6C3B"/>
    <w:rsid w:val="001E753E"/>
    <w:rsid w:val="001F019D"/>
    <w:rsid w:val="001F070C"/>
    <w:rsid w:val="001F225B"/>
    <w:rsid w:val="001F38A7"/>
    <w:rsid w:val="001F3C8A"/>
    <w:rsid w:val="001F3DFE"/>
    <w:rsid w:val="001F5BBE"/>
    <w:rsid w:val="001F5F2C"/>
    <w:rsid w:val="001F6252"/>
    <w:rsid w:val="001F6702"/>
    <w:rsid w:val="001F697A"/>
    <w:rsid w:val="0020106D"/>
    <w:rsid w:val="002018D6"/>
    <w:rsid w:val="002038AB"/>
    <w:rsid w:val="0020398C"/>
    <w:rsid w:val="00203DE2"/>
    <w:rsid w:val="00204418"/>
    <w:rsid w:val="00204857"/>
    <w:rsid w:val="002060DC"/>
    <w:rsid w:val="00206987"/>
    <w:rsid w:val="00206F70"/>
    <w:rsid w:val="00207475"/>
    <w:rsid w:val="002107A6"/>
    <w:rsid w:val="00211376"/>
    <w:rsid w:val="002124AA"/>
    <w:rsid w:val="00212BF6"/>
    <w:rsid w:val="002141A8"/>
    <w:rsid w:val="00215686"/>
    <w:rsid w:val="00215B5C"/>
    <w:rsid w:val="002161F7"/>
    <w:rsid w:val="0021749B"/>
    <w:rsid w:val="002174D8"/>
    <w:rsid w:val="0022016A"/>
    <w:rsid w:val="0022059D"/>
    <w:rsid w:val="002211FC"/>
    <w:rsid w:val="0022255A"/>
    <w:rsid w:val="00222A7D"/>
    <w:rsid w:val="00225E10"/>
    <w:rsid w:val="00226787"/>
    <w:rsid w:val="00230908"/>
    <w:rsid w:val="0023514F"/>
    <w:rsid w:val="00235640"/>
    <w:rsid w:val="0023601F"/>
    <w:rsid w:val="00241CA3"/>
    <w:rsid w:val="00242304"/>
    <w:rsid w:val="00242697"/>
    <w:rsid w:val="00242B54"/>
    <w:rsid w:val="00243EA6"/>
    <w:rsid w:val="00245142"/>
    <w:rsid w:val="00245F53"/>
    <w:rsid w:val="00246ABA"/>
    <w:rsid w:val="0024730E"/>
    <w:rsid w:val="002474C5"/>
    <w:rsid w:val="00251CF6"/>
    <w:rsid w:val="0025275D"/>
    <w:rsid w:val="002529DA"/>
    <w:rsid w:val="00252AEE"/>
    <w:rsid w:val="002542D3"/>
    <w:rsid w:val="002553BD"/>
    <w:rsid w:val="00257776"/>
    <w:rsid w:val="00260533"/>
    <w:rsid w:val="00260576"/>
    <w:rsid w:val="00260F56"/>
    <w:rsid w:val="00262AD7"/>
    <w:rsid w:val="0026366B"/>
    <w:rsid w:val="00263C6B"/>
    <w:rsid w:val="0026568C"/>
    <w:rsid w:val="00265800"/>
    <w:rsid w:val="00265F66"/>
    <w:rsid w:val="0026663E"/>
    <w:rsid w:val="002671F5"/>
    <w:rsid w:val="0026ACCF"/>
    <w:rsid w:val="002709DB"/>
    <w:rsid w:val="0027142A"/>
    <w:rsid w:val="0027292E"/>
    <w:rsid w:val="00272B86"/>
    <w:rsid w:val="00272F17"/>
    <w:rsid w:val="00272F24"/>
    <w:rsid w:val="00275B29"/>
    <w:rsid w:val="00275BCF"/>
    <w:rsid w:val="00276B0D"/>
    <w:rsid w:val="00281EA7"/>
    <w:rsid w:val="002834C9"/>
    <w:rsid w:val="00284479"/>
    <w:rsid w:val="00286E9E"/>
    <w:rsid w:val="00286EBF"/>
    <w:rsid w:val="00292779"/>
    <w:rsid w:val="00295B55"/>
    <w:rsid w:val="00297DC6"/>
    <w:rsid w:val="002A02EE"/>
    <w:rsid w:val="002A0BD0"/>
    <w:rsid w:val="002A1E16"/>
    <w:rsid w:val="002A289A"/>
    <w:rsid w:val="002A376F"/>
    <w:rsid w:val="002A435A"/>
    <w:rsid w:val="002A5565"/>
    <w:rsid w:val="002A579A"/>
    <w:rsid w:val="002A65C1"/>
    <w:rsid w:val="002A7B48"/>
    <w:rsid w:val="002B0577"/>
    <w:rsid w:val="002B0929"/>
    <w:rsid w:val="002B0A96"/>
    <w:rsid w:val="002B1CA9"/>
    <w:rsid w:val="002B2228"/>
    <w:rsid w:val="002B36D6"/>
    <w:rsid w:val="002B4171"/>
    <w:rsid w:val="002B4D9A"/>
    <w:rsid w:val="002B531A"/>
    <w:rsid w:val="002B597E"/>
    <w:rsid w:val="002B6664"/>
    <w:rsid w:val="002B68F6"/>
    <w:rsid w:val="002B6EAC"/>
    <w:rsid w:val="002B72C2"/>
    <w:rsid w:val="002B79D8"/>
    <w:rsid w:val="002C06CA"/>
    <w:rsid w:val="002C1AB2"/>
    <w:rsid w:val="002C1F1A"/>
    <w:rsid w:val="002C2F26"/>
    <w:rsid w:val="002C30B9"/>
    <w:rsid w:val="002C35D0"/>
    <w:rsid w:val="002C374D"/>
    <w:rsid w:val="002C411C"/>
    <w:rsid w:val="002C43FC"/>
    <w:rsid w:val="002C4FD2"/>
    <w:rsid w:val="002C55D9"/>
    <w:rsid w:val="002D07EC"/>
    <w:rsid w:val="002D1F31"/>
    <w:rsid w:val="002D3191"/>
    <w:rsid w:val="002D42D2"/>
    <w:rsid w:val="002D43BF"/>
    <w:rsid w:val="002D4413"/>
    <w:rsid w:val="002D509D"/>
    <w:rsid w:val="002D5853"/>
    <w:rsid w:val="002D591F"/>
    <w:rsid w:val="002D5C0E"/>
    <w:rsid w:val="002D5F28"/>
    <w:rsid w:val="002D6020"/>
    <w:rsid w:val="002D67C7"/>
    <w:rsid w:val="002D7180"/>
    <w:rsid w:val="002D7B53"/>
    <w:rsid w:val="002DD222"/>
    <w:rsid w:val="002E01F5"/>
    <w:rsid w:val="002E2333"/>
    <w:rsid w:val="002E30DA"/>
    <w:rsid w:val="002E3B7D"/>
    <w:rsid w:val="002E4A72"/>
    <w:rsid w:val="002E5C2A"/>
    <w:rsid w:val="002E64AD"/>
    <w:rsid w:val="002E7F74"/>
    <w:rsid w:val="002F032D"/>
    <w:rsid w:val="002F0E52"/>
    <w:rsid w:val="002F163B"/>
    <w:rsid w:val="002F3A15"/>
    <w:rsid w:val="002F5A9E"/>
    <w:rsid w:val="003003F3"/>
    <w:rsid w:val="003005CB"/>
    <w:rsid w:val="00301838"/>
    <w:rsid w:val="00302375"/>
    <w:rsid w:val="00302818"/>
    <w:rsid w:val="003029B0"/>
    <w:rsid w:val="00303A83"/>
    <w:rsid w:val="00303F78"/>
    <w:rsid w:val="00307770"/>
    <w:rsid w:val="00307DE5"/>
    <w:rsid w:val="00307FA4"/>
    <w:rsid w:val="003104CE"/>
    <w:rsid w:val="00311D6E"/>
    <w:rsid w:val="0031211D"/>
    <w:rsid w:val="00312B00"/>
    <w:rsid w:val="003134F4"/>
    <w:rsid w:val="00313988"/>
    <w:rsid w:val="00313E1B"/>
    <w:rsid w:val="00313ECB"/>
    <w:rsid w:val="00313F0F"/>
    <w:rsid w:val="00314095"/>
    <w:rsid w:val="00314EB4"/>
    <w:rsid w:val="00315581"/>
    <w:rsid w:val="00315FA3"/>
    <w:rsid w:val="003160E1"/>
    <w:rsid w:val="00317646"/>
    <w:rsid w:val="00323FC0"/>
    <w:rsid w:val="00325A5D"/>
    <w:rsid w:val="003273EE"/>
    <w:rsid w:val="0033014E"/>
    <w:rsid w:val="003306E2"/>
    <w:rsid w:val="00330C2D"/>
    <w:rsid w:val="003310D1"/>
    <w:rsid w:val="0033136B"/>
    <w:rsid w:val="00331448"/>
    <w:rsid w:val="0033264F"/>
    <w:rsid w:val="00332A45"/>
    <w:rsid w:val="00333095"/>
    <w:rsid w:val="00333DB4"/>
    <w:rsid w:val="003353D5"/>
    <w:rsid w:val="00335589"/>
    <w:rsid w:val="003377EF"/>
    <w:rsid w:val="00340B0F"/>
    <w:rsid w:val="00342D5D"/>
    <w:rsid w:val="00343575"/>
    <w:rsid w:val="00344193"/>
    <w:rsid w:val="00344363"/>
    <w:rsid w:val="00344669"/>
    <w:rsid w:val="003449D2"/>
    <w:rsid w:val="00345153"/>
    <w:rsid w:val="003457E8"/>
    <w:rsid w:val="00346070"/>
    <w:rsid w:val="003466FE"/>
    <w:rsid w:val="00346DFE"/>
    <w:rsid w:val="00347BDC"/>
    <w:rsid w:val="0035070A"/>
    <w:rsid w:val="0035106A"/>
    <w:rsid w:val="003515C8"/>
    <w:rsid w:val="00354ECF"/>
    <w:rsid w:val="00355566"/>
    <w:rsid w:val="00355794"/>
    <w:rsid w:val="00356C3A"/>
    <w:rsid w:val="00357E9F"/>
    <w:rsid w:val="003605E7"/>
    <w:rsid w:val="00360D13"/>
    <w:rsid w:val="00361C60"/>
    <w:rsid w:val="00361CEF"/>
    <w:rsid w:val="00361F1B"/>
    <w:rsid w:val="003624E9"/>
    <w:rsid w:val="00362F59"/>
    <w:rsid w:val="0036360F"/>
    <w:rsid w:val="00363C43"/>
    <w:rsid w:val="00366AA6"/>
    <w:rsid w:val="003676A3"/>
    <w:rsid w:val="003678C7"/>
    <w:rsid w:val="00367B6E"/>
    <w:rsid w:val="00370E17"/>
    <w:rsid w:val="003713DF"/>
    <w:rsid w:val="00371F7F"/>
    <w:rsid w:val="00372C47"/>
    <w:rsid w:val="003735EA"/>
    <w:rsid w:val="00373D9D"/>
    <w:rsid w:val="00375B3F"/>
    <w:rsid w:val="00375C71"/>
    <w:rsid w:val="003767BC"/>
    <w:rsid w:val="0037710D"/>
    <w:rsid w:val="00377613"/>
    <w:rsid w:val="003807B3"/>
    <w:rsid w:val="003808F1"/>
    <w:rsid w:val="00381182"/>
    <w:rsid w:val="00381859"/>
    <w:rsid w:val="003819BF"/>
    <w:rsid w:val="00381EFC"/>
    <w:rsid w:val="0038276A"/>
    <w:rsid w:val="003832F5"/>
    <w:rsid w:val="0038351A"/>
    <w:rsid w:val="003837C3"/>
    <w:rsid w:val="00383832"/>
    <w:rsid w:val="00384240"/>
    <w:rsid w:val="00384F3F"/>
    <w:rsid w:val="003857C3"/>
    <w:rsid w:val="003857EF"/>
    <w:rsid w:val="00385E12"/>
    <w:rsid w:val="00386828"/>
    <w:rsid w:val="00386DFB"/>
    <w:rsid w:val="00387DB1"/>
    <w:rsid w:val="00390A2B"/>
    <w:rsid w:val="00391400"/>
    <w:rsid w:val="003927AE"/>
    <w:rsid w:val="00392A34"/>
    <w:rsid w:val="003949A0"/>
    <w:rsid w:val="00395843"/>
    <w:rsid w:val="0039725C"/>
    <w:rsid w:val="003A03B7"/>
    <w:rsid w:val="003A159F"/>
    <w:rsid w:val="003A21FD"/>
    <w:rsid w:val="003A257E"/>
    <w:rsid w:val="003A2AD0"/>
    <w:rsid w:val="003A48FA"/>
    <w:rsid w:val="003A4C89"/>
    <w:rsid w:val="003A5A63"/>
    <w:rsid w:val="003A6684"/>
    <w:rsid w:val="003A769D"/>
    <w:rsid w:val="003A7987"/>
    <w:rsid w:val="003A7CA3"/>
    <w:rsid w:val="003B08A0"/>
    <w:rsid w:val="003B10EB"/>
    <w:rsid w:val="003B3123"/>
    <w:rsid w:val="003B3361"/>
    <w:rsid w:val="003B66EF"/>
    <w:rsid w:val="003B76F3"/>
    <w:rsid w:val="003C1736"/>
    <w:rsid w:val="003C2B54"/>
    <w:rsid w:val="003C315A"/>
    <w:rsid w:val="003C444A"/>
    <w:rsid w:val="003C4548"/>
    <w:rsid w:val="003C4DFE"/>
    <w:rsid w:val="003C52CB"/>
    <w:rsid w:val="003C67BE"/>
    <w:rsid w:val="003C74A0"/>
    <w:rsid w:val="003C776D"/>
    <w:rsid w:val="003D090E"/>
    <w:rsid w:val="003D1D19"/>
    <w:rsid w:val="003D1ED7"/>
    <w:rsid w:val="003D22FD"/>
    <w:rsid w:val="003D331F"/>
    <w:rsid w:val="003D6286"/>
    <w:rsid w:val="003D6724"/>
    <w:rsid w:val="003D72ED"/>
    <w:rsid w:val="003E16B1"/>
    <w:rsid w:val="003E3B0E"/>
    <w:rsid w:val="003E3DA3"/>
    <w:rsid w:val="003E40E1"/>
    <w:rsid w:val="003E4534"/>
    <w:rsid w:val="003E46FF"/>
    <w:rsid w:val="003E62BE"/>
    <w:rsid w:val="003E7475"/>
    <w:rsid w:val="003E768C"/>
    <w:rsid w:val="003F05FA"/>
    <w:rsid w:val="003F09D9"/>
    <w:rsid w:val="003F0CC4"/>
    <w:rsid w:val="003F1657"/>
    <w:rsid w:val="003F175E"/>
    <w:rsid w:val="003F177C"/>
    <w:rsid w:val="003F235C"/>
    <w:rsid w:val="003F2818"/>
    <w:rsid w:val="003F42D0"/>
    <w:rsid w:val="003F4DC6"/>
    <w:rsid w:val="00401014"/>
    <w:rsid w:val="0040178B"/>
    <w:rsid w:val="00401818"/>
    <w:rsid w:val="00401BBA"/>
    <w:rsid w:val="004022AA"/>
    <w:rsid w:val="00402C26"/>
    <w:rsid w:val="004031F7"/>
    <w:rsid w:val="00403689"/>
    <w:rsid w:val="00404EC7"/>
    <w:rsid w:val="00406D18"/>
    <w:rsid w:val="00406D21"/>
    <w:rsid w:val="00411007"/>
    <w:rsid w:val="00412546"/>
    <w:rsid w:val="00414EEF"/>
    <w:rsid w:val="00415327"/>
    <w:rsid w:val="00416857"/>
    <w:rsid w:val="00421871"/>
    <w:rsid w:val="00421B4B"/>
    <w:rsid w:val="00423127"/>
    <w:rsid w:val="0042600B"/>
    <w:rsid w:val="0042686D"/>
    <w:rsid w:val="0042687C"/>
    <w:rsid w:val="00426C7B"/>
    <w:rsid w:val="00432304"/>
    <w:rsid w:val="0043408A"/>
    <w:rsid w:val="00434273"/>
    <w:rsid w:val="00434F35"/>
    <w:rsid w:val="00435BD5"/>
    <w:rsid w:val="00436813"/>
    <w:rsid w:val="00437604"/>
    <w:rsid w:val="00437B97"/>
    <w:rsid w:val="00437EAB"/>
    <w:rsid w:val="00440039"/>
    <w:rsid w:val="004400E6"/>
    <w:rsid w:val="00440848"/>
    <w:rsid w:val="00440D74"/>
    <w:rsid w:val="004411F9"/>
    <w:rsid w:val="00441371"/>
    <w:rsid w:val="00441437"/>
    <w:rsid w:val="00441B91"/>
    <w:rsid w:val="0044201D"/>
    <w:rsid w:val="00444458"/>
    <w:rsid w:val="00444D36"/>
    <w:rsid w:val="00447634"/>
    <w:rsid w:val="0045195C"/>
    <w:rsid w:val="004519FC"/>
    <w:rsid w:val="0045233F"/>
    <w:rsid w:val="00452DF3"/>
    <w:rsid w:val="004539DD"/>
    <w:rsid w:val="00454E1A"/>
    <w:rsid w:val="004574B3"/>
    <w:rsid w:val="00457C3D"/>
    <w:rsid w:val="004607CE"/>
    <w:rsid w:val="00460AA6"/>
    <w:rsid w:val="00462528"/>
    <w:rsid w:val="00462669"/>
    <w:rsid w:val="004644F0"/>
    <w:rsid w:val="00465298"/>
    <w:rsid w:val="00465D71"/>
    <w:rsid w:val="00465F84"/>
    <w:rsid w:val="004660E3"/>
    <w:rsid w:val="00467060"/>
    <w:rsid w:val="004671E1"/>
    <w:rsid w:val="00467266"/>
    <w:rsid w:val="004672E6"/>
    <w:rsid w:val="0046737B"/>
    <w:rsid w:val="00467724"/>
    <w:rsid w:val="00467AA9"/>
    <w:rsid w:val="00470F33"/>
    <w:rsid w:val="004720F8"/>
    <w:rsid w:val="00472AAB"/>
    <w:rsid w:val="00473234"/>
    <w:rsid w:val="00473589"/>
    <w:rsid w:val="00474304"/>
    <w:rsid w:val="00474B54"/>
    <w:rsid w:val="00474FB2"/>
    <w:rsid w:val="00475AA8"/>
    <w:rsid w:val="00476087"/>
    <w:rsid w:val="00476B7A"/>
    <w:rsid w:val="00477255"/>
    <w:rsid w:val="00477A84"/>
    <w:rsid w:val="00477C54"/>
    <w:rsid w:val="0047B791"/>
    <w:rsid w:val="0048012E"/>
    <w:rsid w:val="004811EE"/>
    <w:rsid w:val="00481EAC"/>
    <w:rsid w:val="00482270"/>
    <w:rsid w:val="00484266"/>
    <w:rsid w:val="0048694B"/>
    <w:rsid w:val="00490E44"/>
    <w:rsid w:val="004916E4"/>
    <w:rsid w:val="00491C38"/>
    <w:rsid w:val="00491F05"/>
    <w:rsid w:val="0049206A"/>
    <w:rsid w:val="0049209C"/>
    <w:rsid w:val="00492B8B"/>
    <w:rsid w:val="0049345C"/>
    <w:rsid w:val="004936B2"/>
    <w:rsid w:val="00494E2E"/>
    <w:rsid w:val="0049647F"/>
    <w:rsid w:val="00497D91"/>
    <w:rsid w:val="004A1358"/>
    <w:rsid w:val="004A2EDF"/>
    <w:rsid w:val="004A3AC6"/>
    <w:rsid w:val="004A4B24"/>
    <w:rsid w:val="004A5E6A"/>
    <w:rsid w:val="004A6D05"/>
    <w:rsid w:val="004A6F68"/>
    <w:rsid w:val="004A756E"/>
    <w:rsid w:val="004A7AE2"/>
    <w:rsid w:val="004B0975"/>
    <w:rsid w:val="004B28AB"/>
    <w:rsid w:val="004B2E4E"/>
    <w:rsid w:val="004B3C04"/>
    <w:rsid w:val="004B3C7F"/>
    <w:rsid w:val="004B3DD7"/>
    <w:rsid w:val="004B4890"/>
    <w:rsid w:val="004B4CD7"/>
    <w:rsid w:val="004B72B0"/>
    <w:rsid w:val="004B7C77"/>
    <w:rsid w:val="004C0139"/>
    <w:rsid w:val="004C016B"/>
    <w:rsid w:val="004C19C4"/>
    <w:rsid w:val="004C4790"/>
    <w:rsid w:val="004C4BC1"/>
    <w:rsid w:val="004C7D67"/>
    <w:rsid w:val="004D0132"/>
    <w:rsid w:val="004D1130"/>
    <w:rsid w:val="004D1655"/>
    <w:rsid w:val="004D1F14"/>
    <w:rsid w:val="004D3877"/>
    <w:rsid w:val="004D4D6B"/>
    <w:rsid w:val="004E0448"/>
    <w:rsid w:val="004E0AE8"/>
    <w:rsid w:val="004E0DC5"/>
    <w:rsid w:val="004E1C7B"/>
    <w:rsid w:val="004E1C88"/>
    <w:rsid w:val="004E407A"/>
    <w:rsid w:val="004E4BA2"/>
    <w:rsid w:val="004E68CC"/>
    <w:rsid w:val="004E7A62"/>
    <w:rsid w:val="004E7ECB"/>
    <w:rsid w:val="004F0F02"/>
    <w:rsid w:val="004F118C"/>
    <w:rsid w:val="004F133D"/>
    <w:rsid w:val="004F1F20"/>
    <w:rsid w:val="004F3140"/>
    <w:rsid w:val="004F3A8A"/>
    <w:rsid w:val="004F4DDE"/>
    <w:rsid w:val="004F5049"/>
    <w:rsid w:val="004F5C8E"/>
    <w:rsid w:val="004F631C"/>
    <w:rsid w:val="004F6AE4"/>
    <w:rsid w:val="0050077F"/>
    <w:rsid w:val="00501346"/>
    <w:rsid w:val="00501696"/>
    <w:rsid w:val="00502836"/>
    <w:rsid w:val="00503398"/>
    <w:rsid w:val="00503B15"/>
    <w:rsid w:val="00503FC5"/>
    <w:rsid w:val="00506B1A"/>
    <w:rsid w:val="00506C31"/>
    <w:rsid w:val="00506D8F"/>
    <w:rsid w:val="00506F43"/>
    <w:rsid w:val="00510ACA"/>
    <w:rsid w:val="0051102E"/>
    <w:rsid w:val="00511A84"/>
    <w:rsid w:val="00511CB7"/>
    <w:rsid w:val="00512095"/>
    <w:rsid w:val="00512642"/>
    <w:rsid w:val="00512E57"/>
    <w:rsid w:val="00513E94"/>
    <w:rsid w:val="00514AC0"/>
    <w:rsid w:val="00515884"/>
    <w:rsid w:val="00516877"/>
    <w:rsid w:val="00516DA4"/>
    <w:rsid w:val="00517A69"/>
    <w:rsid w:val="005200A7"/>
    <w:rsid w:val="00520490"/>
    <w:rsid w:val="005213A4"/>
    <w:rsid w:val="005215CE"/>
    <w:rsid w:val="00522B10"/>
    <w:rsid w:val="00524377"/>
    <w:rsid w:val="00524D76"/>
    <w:rsid w:val="00525894"/>
    <w:rsid w:val="0052CD10"/>
    <w:rsid w:val="00530D5D"/>
    <w:rsid w:val="005312F2"/>
    <w:rsid w:val="005333D1"/>
    <w:rsid w:val="00534153"/>
    <w:rsid w:val="0053476B"/>
    <w:rsid w:val="005347A0"/>
    <w:rsid w:val="005356BB"/>
    <w:rsid w:val="00535FE9"/>
    <w:rsid w:val="00536397"/>
    <w:rsid w:val="0053714D"/>
    <w:rsid w:val="005404A6"/>
    <w:rsid w:val="00540C3A"/>
    <w:rsid w:val="00540FA0"/>
    <w:rsid w:val="0054195B"/>
    <w:rsid w:val="0054210C"/>
    <w:rsid w:val="005468F4"/>
    <w:rsid w:val="00546E72"/>
    <w:rsid w:val="0054778C"/>
    <w:rsid w:val="005479C3"/>
    <w:rsid w:val="005479F0"/>
    <w:rsid w:val="00550CF3"/>
    <w:rsid w:val="00551135"/>
    <w:rsid w:val="005513E6"/>
    <w:rsid w:val="00551B13"/>
    <w:rsid w:val="00552E73"/>
    <w:rsid w:val="0055358E"/>
    <w:rsid w:val="00553A38"/>
    <w:rsid w:val="005545A4"/>
    <w:rsid w:val="005564F3"/>
    <w:rsid w:val="00560B71"/>
    <w:rsid w:val="00561209"/>
    <w:rsid w:val="0056179A"/>
    <w:rsid w:val="005632A2"/>
    <w:rsid w:val="005652F5"/>
    <w:rsid w:val="005667C0"/>
    <w:rsid w:val="0057025A"/>
    <w:rsid w:val="00570DB1"/>
    <w:rsid w:val="00570E24"/>
    <w:rsid w:val="0057161F"/>
    <w:rsid w:val="00572E38"/>
    <w:rsid w:val="00574A37"/>
    <w:rsid w:val="00574F43"/>
    <w:rsid w:val="0057507C"/>
    <w:rsid w:val="0057555F"/>
    <w:rsid w:val="0057637F"/>
    <w:rsid w:val="00576838"/>
    <w:rsid w:val="005769B0"/>
    <w:rsid w:val="005774EE"/>
    <w:rsid w:val="00580B1B"/>
    <w:rsid w:val="00581C51"/>
    <w:rsid w:val="00581D5D"/>
    <w:rsid w:val="005829EC"/>
    <w:rsid w:val="005839F3"/>
    <w:rsid w:val="00584296"/>
    <w:rsid w:val="005850A1"/>
    <w:rsid w:val="0058609A"/>
    <w:rsid w:val="005869A5"/>
    <w:rsid w:val="00587B11"/>
    <w:rsid w:val="00587B25"/>
    <w:rsid w:val="00587EE0"/>
    <w:rsid w:val="005904C7"/>
    <w:rsid w:val="00591E7D"/>
    <w:rsid w:val="00593BE1"/>
    <w:rsid w:val="0059538E"/>
    <w:rsid w:val="00596AD5"/>
    <w:rsid w:val="005A01B5"/>
    <w:rsid w:val="005A0FF4"/>
    <w:rsid w:val="005A23E3"/>
    <w:rsid w:val="005A25F7"/>
    <w:rsid w:val="005A2EAC"/>
    <w:rsid w:val="005A31B1"/>
    <w:rsid w:val="005A66A6"/>
    <w:rsid w:val="005A747F"/>
    <w:rsid w:val="005A7BEB"/>
    <w:rsid w:val="005B0854"/>
    <w:rsid w:val="005B0F8F"/>
    <w:rsid w:val="005B21A0"/>
    <w:rsid w:val="005B37C1"/>
    <w:rsid w:val="005B38A8"/>
    <w:rsid w:val="005B7347"/>
    <w:rsid w:val="005B7BF9"/>
    <w:rsid w:val="005B7D06"/>
    <w:rsid w:val="005C18D3"/>
    <w:rsid w:val="005C20D5"/>
    <w:rsid w:val="005C2F3E"/>
    <w:rsid w:val="005C3D33"/>
    <w:rsid w:val="005C3E0D"/>
    <w:rsid w:val="005C4151"/>
    <w:rsid w:val="005C423C"/>
    <w:rsid w:val="005C6332"/>
    <w:rsid w:val="005C6B3C"/>
    <w:rsid w:val="005CCD38"/>
    <w:rsid w:val="005D266C"/>
    <w:rsid w:val="005D2CFC"/>
    <w:rsid w:val="005D2DAF"/>
    <w:rsid w:val="005D3138"/>
    <w:rsid w:val="005D33BC"/>
    <w:rsid w:val="005D35AB"/>
    <w:rsid w:val="005D3BC7"/>
    <w:rsid w:val="005D678B"/>
    <w:rsid w:val="005D67BF"/>
    <w:rsid w:val="005D7176"/>
    <w:rsid w:val="005D744A"/>
    <w:rsid w:val="005E0A0F"/>
    <w:rsid w:val="005E0CCF"/>
    <w:rsid w:val="005E0ECD"/>
    <w:rsid w:val="005E10F7"/>
    <w:rsid w:val="005E15CD"/>
    <w:rsid w:val="005E3F00"/>
    <w:rsid w:val="005E684D"/>
    <w:rsid w:val="005F1139"/>
    <w:rsid w:val="005F20F4"/>
    <w:rsid w:val="005F2B34"/>
    <w:rsid w:val="005F2C08"/>
    <w:rsid w:val="005F34F4"/>
    <w:rsid w:val="005F3B14"/>
    <w:rsid w:val="005F4437"/>
    <w:rsid w:val="005F6472"/>
    <w:rsid w:val="005F6B27"/>
    <w:rsid w:val="005F7B56"/>
    <w:rsid w:val="00600196"/>
    <w:rsid w:val="00601943"/>
    <w:rsid w:val="00601D1A"/>
    <w:rsid w:val="006026D1"/>
    <w:rsid w:val="006031A6"/>
    <w:rsid w:val="00603AEC"/>
    <w:rsid w:val="00604597"/>
    <w:rsid w:val="006051BD"/>
    <w:rsid w:val="00606EE6"/>
    <w:rsid w:val="006075B5"/>
    <w:rsid w:val="00610552"/>
    <w:rsid w:val="006109F9"/>
    <w:rsid w:val="00611612"/>
    <w:rsid w:val="0061207A"/>
    <w:rsid w:val="00613E8F"/>
    <w:rsid w:val="00616118"/>
    <w:rsid w:val="00616C11"/>
    <w:rsid w:val="00617848"/>
    <w:rsid w:val="006202B5"/>
    <w:rsid w:val="00621B12"/>
    <w:rsid w:val="00622974"/>
    <w:rsid w:val="00622A22"/>
    <w:rsid w:val="0062313C"/>
    <w:rsid w:val="00623225"/>
    <w:rsid w:val="00623398"/>
    <w:rsid w:val="00623526"/>
    <w:rsid w:val="00623CF5"/>
    <w:rsid w:val="00625782"/>
    <w:rsid w:val="00625B6C"/>
    <w:rsid w:val="00626708"/>
    <w:rsid w:val="00626B59"/>
    <w:rsid w:val="006272BD"/>
    <w:rsid w:val="00631734"/>
    <w:rsid w:val="006318B4"/>
    <w:rsid w:val="00631E62"/>
    <w:rsid w:val="00633B00"/>
    <w:rsid w:val="0063404A"/>
    <w:rsid w:val="00634DC7"/>
    <w:rsid w:val="006357A1"/>
    <w:rsid w:val="006357AA"/>
    <w:rsid w:val="00635C43"/>
    <w:rsid w:val="00635FA6"/>
    <w:rsid w:val="0063713C"/>
    <w:rsid w:val="0063760A"/>
    <w:rsid w:val="006377C0"/>
    <w:rsid w:val="00637A45"/>
    <w:rsid w:val="00637C6C"/>
    <w:rsid w:val="006410C2"/>
    <w:rsid w:val="006413CA"/>
    <w:rsid w:val="00641816"/>
    <w:rsid w:val="006427BE"/>
    <w:rsid w:val="006429D2"/>
    <w:rsid w:val="00643843"/>
    <w:rsid w:val="006442F5"/>
    <w:rsid w:val="00645636"/>
    <w:rsid w:val="00647273"/>
    <w:rsid w:val="006502E2"/>
    <w:rsid w:val="006517FE"/>
    <w:rsid w:val="00651C6E"/>
    <w:rsid w:val="00652BB0"/>
    <w:rsid w:val="00654129"/>
    <w:rsid w:val="00654E6A"/>
    <w:rsid w:val="00655052"/>
    <w:rsid w:val="00655500"/>
    <w:rsid w:val="00655C61"/>
    <w:rsid w:val="00655EB2"/>
    <w:rsid w:val="00656061"/>
    <w:rsid w:val="00657004"/>
    <w:rsid w:val="006600A4"/>
    <w:rsid w:val="006613D5"/>
    <w:rsid w:val="0066261D"/>
    <w:rsid w:val="00663CB7"/>
    <w:rsid w:val="00663F8F"/>
    <w:rsid w:val="006650C8"/>
    <w:rsid w:val="006654C6"/>
    <w:rsid w:val="00670941"/>
    <w:rsid w:val="00670B31"/>
    <w:rsid w:val="00671344"/>
    <w:rsid w:val="00671566"/>
    <w:rsid w:val="006722D3"/>
    <w:rsid w:val="00672EA5"/>
    <w:rsid w:val="00674953"/>
    <w:rsid w:val="0067503C"/>
    <w:rsid w:val="006758C7"/>
    <w:rsid w:val="0067716F"/>
    <w:rsid w:val="006773C0"/>
    <w:rsid w:val="00677F2C"/>
    <w:rsid w:val="00680AA3"/>
    <w:rsid w:val="006818C3"/>
    <w:rsid w:val="00682007"/>
    <w:rsid w:val="00682633"/>
    <w:rsid w:val="006835ED"/>
    <w:rsid w:val="0068383F"/>
    <w:rsid w:val="00683CCC"/>
    <w:rsid w:val="0068452C"/>
    <w:rsid w:val="0068492E"/>
    <w:rsid w:val="006863A2"/>
    <w:rsid w:val="006865C3"/>
    <w:rsid w:val="0068687A"/>
    <w:rsid w:val="0069047B"/>
    <w:rsid w:val="00690D53"/>
    <w:rsid w:val="00691D23"/>
    <w:rsid w:val="0069257A"/>
    <w:rsid w:val="006928D4"/>
    <w:rsid w:val="00692AC3"/>
    <w:rsid w:val="0069616C"/>
    <w:rsid w:val="00696A3E"/>
    <w:rsid w:val="00696E0B"/>
    <w:rsid w:val="006A008F"/>
    <w:rsid w:val="006A038B"/>
    <w:rsid w:val="006A0A5F"/>
    <w:rsid w:val="006A0AA3"/>
    <w:rsid w:val="006A143C"/>
    <w:rsid w:val="006A27DE"/>
    <w:rsid w:val="006A342F"/>
    <w:rsid w:val="006A3779"/>
    <w:rsid w:val="006A395C"/>
    <w:rsid w:val="006A7246"/>
    <w:rsid w:val="006B0122"/>
    <w:rsid w:val="006B07FD"/>
    <w:rsid w:val="006B08BF"/>
    <w:rsid w:val="006B1A5D"/>
    <w:rsid w:val="006B2FEC"/>
    <w:rsid w:val="006B33BE"/>
    <w:rsid w:val="006B415C"/>
    <w:rsid w:val="006B5743"/>
    <w:rsid w:val="006B709E"/>
    <w:rsid w:val="006B727E"/>
    <w:rsid w:val="006C00FA"/>
    <w:rsid w:val="006C0E35"/>
    <w:rsid w:val="006C1211"/>
    <w:rsid w:val="006C234B"/>
    <w:rsid w:val="006C3A91"/>
    <w:rsid w:val="006C54A7"/>
    <w:rsid w:val="006C56BD"/>
    <w:rsid w:val="006C654B"/>
    <w:rsid w:val="006C6D26"/>
    <w:rsid w:val="006C6D4A"/>
    <w:rsid w:val="006D1247"/>
    <w:rsid w:val="006D18EE"/>
    <w:rsid w:val="006D1A40"/>
    <w:rsid w:val="006D258A"/>
    <w:rsid w:val="006D37BC"/>
    <w:rsid w:val="006D55FA"/>
    <w:rsid w:val="006D69AE"/>
    <w:rsid w:val="006D6DE8"/>
    <w:rsid w:val="006D728A"/>
    <w:rsid w:val="006D7894"/>
    <w:rsid w:val="006D79E8"/>
    <w:rsid w:val="006D9F95"/>
    <w:rsid w:val="006E0667"/>
    <w:rsid w:val="006E0C8E"/>
    <w:rsid w:val="006E1380"/>
    <w:rsid w:val="006E1BC9"/>
    <w:rsid w:val="006E27E8"/>
    <w:rsid w:val="006E2CFF"/>
    <w:rsid w:val="006E2D15"/>
    <w:rsid w:val="006E2F87"/>
    <w:rsid w:val="006E3702"/>
    <w:rsid w:val="006E43AE"/>
    <w:rsid w:val="006E478A"/>
    <w:rsid w:val="006E4BB4"/>
    <w:rsid w:val="006E4D95"/>
    <w:rsid w:val="006E4DED"/>
    <w:rsid w:val="006E55B6"/>
    <w:rsid w:val="006E5F51"/>
    <w:rsid w:val="006E6FE6"/>
    <w:rsid w:val="006E71B4"/>
    <w:rsid w:val="006E7753"/>
    <w:rsid w:val="006E7E35"/>
    <w:rsid w:val="006E7EB7"/>
    <w:rsid w:val="006F080F"/>
    <w:rsid w:val="006F299C"/>
    <w:rsid w:val="006F2B3D"/>
    <w:rsid w:val="006F2B81"/>
    <w:rsid w:val="006F58C2"/>
    <w:rsid w:val="006F62D3"/>
    <w:rsid w:val="006F6E8D"/>
    <w:rsid w:val="006F786E"/>
    <w:rsid w:val="006F7C45"/>
    <w:rsid w:val="00700572"/>
    <w:rsid w:val="007012A3"/>
    <w:rsid w:val="007017E4"/>
    <w:rsid w:val="007018F2"/>
    <w:rsid w:val="00702BF0"/>
    <w:rsid w:val="007030F8"/>
    <w:rsid w:val="00703ABE"/>
    <w:rsid w:val="00703DDE"/>
    <w:rsid w:val="007041B4"/>
    <w:rsid w:val="00705441"/>
    <w:rsid w:val="00706286"/>
    <w:rsid w:val="00706C52"/>
    <w:rsid w:val="00707298"/>
    <w:rsid w:val="0071122E"/>
    <w:rsid w:val="007129F4"/>
    <w:rsid w:val="0071353C"/>
    <w:rsid w:val="00714542"/>
    <w:rsid w:val="0071473A"/>
    <w:rsid w:val="0071475D"/>
    <w:rsid w:val="0071563A"/>
    <w:rsid w:val="007167AE"/>
    <w:rsid w:val="00716A1E"/>
    <w:rsid w:val="00716D6A"/>
    <w:rsid w:val="0071795C"/>
    <w:rsid w:val="0072137F"/>
    <w:rsid w:val="00721DFA"/>
    <w:rsid w:val="00724113"/>
    <w:rsid w:val="00724C4D"/>
    <w:rsid w:val="00725EFD"/>
    <w:rsid w:val="007307F1"/>
    <w:rsid w:val="00731E3F"/>
    <w:rsid w:val="00732738"/>
    <w:rsid w:val="00734E50"/>
    <w:rsid w:val="00735F9A"/>
    <w:rsid w:val="00736B6A"/>
    <w:rsid w:val="00739E45"/>
    <w:rsid w:val="0074027E"/>
    <w:rsid w:val="007404F4"/>
    <w:rsid w:val="007412EC"/>
    <w:rsid w:val="007422CE"/>
    <w:rsid w:val="00743342"/>
    <w:rsid w:val="0074349C"/>
    <w:rsid w:val="0074351E"/>
    <w:rsid w:val="00743656"/>
    <w:rsid w:val="00743FE9"/>
    <w:rsid w:val="00744347"/>
    <w:rsid w:val="00744815"/>
    <w:rsid w:val="00745240"/>
    <w:rsid w:val="00745CA4"/>
    <w:rsid w:val="00745CE1"/>
    <w:rsid w:val="00745D6E"/>
    <w:rsid w:val="00746B35"/>
    <w:rsid w:val="00751584"/>
    <w:rsid w:val="0075216F"/>
    <w:rsid w:val="0075262F"/>
    <w:rsid w:val="00752D35"/>
    <w:rsid w:val="007530F6"/>
    <w:rsid w:val="0075549F"/>
    <w:rsid w:val="00755891"/>
    <w:rsid w:val="00755B6C"/>
    <w:rsid w:val="00756458"/>
    <w:rsid w:val="007567EB"/>
    <w:rsid w:val="00756A14"/>
    <w:rsid w:val="00757192"/>
    <w:rsid w:val="0075720E"/>
    <w:rsid w:val="007573DB"/>
    <w:rsid w:val="007573F2"/>
    <w:rsid w:val="00760845"/>
    <w:rsid w:val="007611F8"/>
    <w:rsid w:val="007619EB"/>
    <w:rsid w:val="00762377"/>
    <w:rsid w:val="00763377"/>
    <w:rsid w:val="00766325"/>
    <w:rsid w:val="00767957"/>
    <w:rsid w:val="007679C4"/>
    <w:rsid w:val="00767D3C"/>
    <w:rsid w:val="00770F85"/>
    <w:rsid w:val="00771698"/>
    <w:rsid w:val="00772F4B"/>
    <w:rsid w:val="007739B1"/>
    <w:rsid w:val="00773B27"/>
    <w:rsid w:val="00773D08"/>
    <w:rsid w:val="00773DC1"/>
    <w:rsid w:val="007743DE"/>
    <w:rsid w:val="00774C0C"/>
    <w:rsid w:val="00775F3C"/>
    <w:rsid w:val="007760AB"/>
    <w:rsid w:val="00777362"/>
    <w:rsid w:val="0077774F"/>
    <w:rsid w:val="00777BA9"/>
    <w:rsid w:val="00780B21"/>
    <w:rsid w:val="00782A4F"/>
    <w:rsid w:val="00782EE1"/>
    <w:rsid w:val="0078310C"/>
    <w:rsid w:val="0078320B"/>
    <w:rsid w:val="007837F7"/>
    <w:rsid w:val="007842A6"/>
    <w:rsid w:val="0078442D"/>
    <w:rsid w:val="007875EE"/>
    <w:rsid w:val="007878DB"/>
    <w:rsid w:val="00790187"/>
    <w:rsid w:val="007901DB"/>
    <w:rsid w:val="00791802"/>
    <w:rsid w:val="00791C78"/>
    <w:rsid w:val="00794781"/>
    <w:rsid w:val="00795855"/>
    <w:rsid w:val="00795D3A"/>
    <w:rsid w:val="007A0AB7"/>
    <w:rsid w:val="007A23A7"/>
    <w:rsid w:val="007A29C0"/>
    <w:rsid w:val="007A2E56"/>
    <w:rsid w:val="007A4CFC"/>
    <w:rsid w:val="007A5144"/>
    <w:rsid w:val="007A5441"/>
    <w:rsid w:val="007B0180"/>
    <w:rsid w:val="007B2C78"/>
    <w:rsid w:val="007B3165"/>
    <w:rsid w:val="007B3D03"/>
    <w:rsid w:val="007B438F"/>
    <w:rsid w:val="007B4E6D"/>
    <w:rsid w:val="007B5F92"/>
    <w:rsid w:val="007B7CCF"/>
    <w:rsid w:val="007C09D0"/>
    <w:rsid w:val="007C0C2D"/>
    <w:rsid w:val="007C30B1"/>
    <w:rsid w:val="007C47AD"/>
    <w:rsid w:val="007C4846"/>
    <w:rsid w:val="007C62A4"/>
    <w:rsid w:val="007C6D32"/>
    <w:rsid w:val="007D0195"/>
    <w:rsid w:val="007D057C"/>
    <w:rsid w:val="007D10FC"/>
    <w:rsid w:val="007D127B"/>
    <w:rsid w:val="007D146A"/>
    <w:rsid w:val="007D2990"/>
    <w:rsid w:val="007D47FC"/>
    <w:rsid w:val="007D53F7"/>
    <w:rsid w:val="007D56B6"/>
    <w:rsid w:val="007D61E5"/>
    <w:rsid w:val="007D6FC8"/>
    <w:rsid w:val="007E085D"/>
    <w:rsid w:val="007E1829"/>
    <w:rsid w:val="007E2DF2"/>
    <w:rsid w:val="007E3F17"/>
    <w:rsid w:val="007E4A7E"/>
    <w:rsid w:val="007E4B74"/>
    <w:rsid w:val="007E5518"/>
    <w:rsid w:val="007E6F3B"/>
    <w:rsid w:val="007F04D7"/>
    <w:rsid w:val="007F15F7"/>
    <w:rsid w:val="007F23E9"/>
    <w:rsid w:val="007F2816"/>
    <w:rsid w:val="007F3459"/>
    <w:rsid w:val="007F3B8A"/>
    <w:rsid w:val="007F4152"/>
    <w:rsid w:val="007F47D4"/>
    <w:rsid w:val="007F4E7F"/>
    <w:rsid w:val="007F5D38"/>
    <w:rsid w:val="007F7867"/>
    <w:rsid w:val="00802901"/>
    <w:rsid w:val="00802FFB"/>
    <w:rsid w:val="00803BA1"/>
    <w:rsid w:val="00803FD6"/>
    <w:rsid w:val="008043A2"/>
    <w:rsid w:val="00804C68"/>
    <w:rsid w:val="00805353"/>
    <w:rsid w:val="0080597C"/>
    <w:rsid w:val="00805BA4"/>
    <w:rsid w:val="00805CB1"/>
    <w:rsid w:val="008106A1"/>
    <w:rsid w:val="00811EA6"/>
    <w:rsid w:val="00812210"/>
    <w:rsid w:val="0081273A"/>
    <w:rsid w:val="00814212"/>
    <w:rsid w:val="0081512F"/>
    <w:rsid w:val="0081682D"/>
    <w:rsid w:val="00816FA1"/>
    <w:rsid w:val="00817336"/>
    <w:rsid w:val="00820E71"/>
    <w:rsid w:val="00821B34"/>
    <w:rsid w:val="00822D9E"/>
    <w:rsid w:val="0082405A"/>
    <w:rsid w:val="00824614"/>
    <w:rsid w:val="00824A40"/>
    <w:rsid w:val="008260E3"/>
    <w:rsid w:val="00826335"/>
    <w:rsid w:val="00827A2F"/>
    <w:rsid w:val="00830684"/>
    <w:rsid w:val="0083144A"/>
    <w:rsid w:val="00831495"/>
    <w:rsid w:val="00831807"/>
    <w:rsid w:val="00833353"/>
    <w:rsid w:val="00835DF2"/>
    <w:rsid w:val="00835F01"/>
    <w:rsid w:val="00836900"/>
    <w:rsid w:val="008370F1"/>
    <w:rsid w:val="00837507"/>
    <w:rsid w:val="0084061C"/>
    <w:rsid w:val="00840C7A"/>
    <w:rsid w:val="00841467"/>
    <w:rsid w:val="00841765"/>
    <w:rsid w:val="00842946"/>
    <w:rsid w:val="0084388E"/>
    <w:rsid w:val="00843A3F"/>
    <w:rsid w:val="008448C1"/>
    <w:rsid w:val="00845948"/>
    <w:rsid w:val="00845A3A"/>
    <w:rsid w:val="00845D04"/>
    <w:rsid w:val="00845FD2"/>
    <w:rsid w:val="008467A6"/>
    <w:rsid w:val="00846813"/>
    <w:rsid w:val="00846E00"/>
    <w:rsid w:val="00847CB7"/>
    <w:rsid w:val="00850836"/>
    <w:rsid w:val="00851454"/>
    <w:rsid w:val="008518F0"/>
    <w:rsid w:val="00852970"/>
    <w:rsid w:val="008529C6"/>
    <w:rsid w:val="00852E85"/>
    <w:rsid w:val="008531CB"/>
    <w:rsid w:val="00855BE7"/>
    <w:rsid w:val="00856BBD"/>
    <w:rsid w:val="00857379"/>
    <w:rsid w:val="00857CF4"/>
    <w:rsid w:val="008604E5"/>
    <w:rsid w:val="00860DAE"/>
    <w:rsid w:val="00862432"/>
    <w:rsid w:val="00862BAE"/>
    <w:rsid w:val="00863047"/>
    <w:rsid w:val="0086419A"/>
    <w:rsid w:val="0086440F"/>
    <w:rsid w:val="00865441"/>
    <w:rsid w:val="008667BD"/>
    <w:rsid w:val="008670C2"/>
    <w:rsid w:val="0086794F"/>
    <w:rsid w:val="00871BB8"/>
    <w:rsid w:val="008725ED"/>
    <w:rsid w:val="00872B38"/>
    <w:rsid w:val="00872DB2"/>
    <w:rsid w:val="00873BF0"/>
    <w:rsid w:val="00874668"/>
    <w:rsid w:val="00875353"/>
    <w:rsid w:val="00875BB8"/>
    <w:rsid w:val="00875E76"/>
    <w:rsid w:val="00875F52"/>
    <w:rsid w:val="00877ADB"/>
    <w:rsid w:val="0087CA3B"/>
    <w:rsid w:val="0088059C"/>
    <w:rsid w:val="008805ED"/>
    <w:rsid w:val="00880D2A"/>
    <w:rsid w:val="00881793"/>
    <w:rsid w:val="00881B2B"/>
    <w:rsid w:val="0088308E"/>
    <w:rsid w:val="00884B0F"/>
    <w:rsid w:val="008856CF"/>
    <w:rsid w:val="0088612D"/>
    <w:rsid w:val="00886D9F"/>
    <w:rsid w:val="00887E9A"/>
    <w:rsid w:val="00890647"/>
    <w:rsid w:val="00890CB2"/>
    <w:rsid w:val="00890F28"/>
    <w:rsid w:val="008911A7"/>
    <w:rsid w:val="0089132A"/>
    <w:rsid w:val="00891D34"/>
    <w:rsid w:val="00892613"/>
    <w:rsid w:val="008934E2"/>
    <w:rsid w:val="00894C67"/>
    <w:rsid w:val="00895425"/>
    <w:rsid w:val="008963DC"/>
    <w:rsid w:val="0089C993"/>
    <w:rsid w:val="008A1303"/>
    <w:rsid w:val="008A2095"/>
    <w:rsid w:val="008A2C4D"/>
    <w:rsid w:val="008A3480"/>
    <w:rsid w:val="008A4092"/>
    <w:rsid w:val="008A5D55"/>
    <w:rsid w:val="008A6DA2"/>
    <w:rsid w:val="008A6F13"/>
    <w:rsid w:val="008A7932"/>
    <w:rsid w:val="008B1237"/>
    <w:rsid w:val="008B144D"/>
    <w:rsid w:val="008B1D19"/>
    <w:rsid w:val="008B2CE5"/>
    <w:rsid w:val="008B2ECF"/>
    <w:rsid w:val="008B413E"/>
    <w:rsid w:val="008B5FD5"/>
    <w:rsid w:val="008B6896"/>
    <w:rsid w:val="008B6EED"/>
    <w:rsid w:val="008B6F9C"/>
    <w:rsid w:val="008B7B6B"/>
    <w:rsid w:val="008B7CE1"/>
    <w:rsid w:val="008B7D05"/>
    <w:rsid w:val="008C1D7F"/>
    <w:rsid w:val="008C4107"/>
    <w:rsid w:val="008C42F2"/>
    <w:rsid w:val="008C4B25"/>
    <w:rsid w:val="008C5657"/>
    <w:rsid w:val="008C5D61"/>
    <w:rsid w:val="008C5FF9"/>
    <w:rsid w:val="008C6B72"/>
    <w:rsid w:val="008C7704"/>
    <w:rsid w:val="008D10BF"/>
    <w:rsid w:val="008D1717"/>
    <w:rsid w:val="008D1990"/>
    <w:rsid w:val="008D3039"/>
    <w:rsid w:val="008D3689"/>
    <w:rsid w:val="008D3D11"/>
    <w:rsid w:val="008D3DA4"/>
    <w:rsid w:val="008D5323"/>
    <w:rsid w:val="008D5EED"/>
    <w:rsid w:val="008D5EFF"/>
    <w:rsid w:val="008D69BB"/>
    <w:rsid w:val="008D6CEB"/>
    <w:rsid w:val="008E0128"/>
    <w:rsid w:val="008E0529"/>
    <w:rsid w:val="008E2544"/>
    <w:rsid w:val="008E26BA"/>
    <w:rsid w:val="008E2707"/>
    <w:rsid w:val="008E3217"/>
    <w:rsid w:val="008E3EE0"/>
    <w:rsid w:val="008E3FA7"/>
    <w:rsid w:val="008E42CB"/>
    <w:rsid w:val="008E4BA5"/>
    <w:rsid w:val="008E50B5"/>
    <w:rsid w:val="008E6F3A"/>
    <w:rsid w:val="008F0089"/>
    <w:rsid w:val="008F0670"/>
    <w:rsid w:val="008F0779"/>
    <w:rsid w:val="008F0DD4"/>
    <w:rsid w:val="008F0E43"/>
    <w:rsid w:val="008F1382"/>
    <w:rsid w:val="008F15A3"/>
    <w:rsid w:val="008F1FDE"/>
    <w:rsid w:val="008F5758"/>
    <w:rsid w:val="008F5BC3"/>
    <w:rsid w:val="008F5CEB"/>
    <w:rsid w:val="008F5E29"/>
    <w:rsid w:val="008F6615"/>
    <w:rsid w:val="008F67E0"/>
    <w:rsid w:val="008F77E1"/>
    <w:rsid w:val="008F79C5"/>
    <w:rsid w:val="00900763"/>
    <w:rsid w:val="0090089F"/>
    <w:rsid w:val="00900FA2"/>
    <w:rsid w:val="00902450"/>
    <w:rsid w:val="009032E4"/>
    <w:rsid w:val="00903704"/>
    <w:rsid w:val="00903AA8"/>
    <w:rsid w:val="00903B2F"/>
    <w:rsid w:val="009040C5"/>
    <w:rsid w:val="00904158"/>
    <w:rsid w:val="00904BC2"/>
    <w:rsid w:val="009054A2"/>
    <w:rsid w:val="00906D0C"/>
    <w:rsid w:val="00910B25"/>
    <w:rsid w:val="00910CA6"/>
    <w:rsid w:val="00910CB4"/>
    <w:rsid w:val="00913558"/>
    <w:rsid w:val="00913704"/>
    <w:rsid w:val="0091375C"/>
    <w:rsid w:val="009163D3"/>
    <w:rsid w:val="009166BA"/>
    <w:rsid w:val="00916C8E"/>
    <w:rsid w:val="00920716"/>
    <w:rsid w:val="00920A69"/>
    <w:rsid w:val="00920BD9"/>
    <w:rsid w:val="00920CE7"/>
    <w:rsid w:val="0092235E"/>
    <w:rsid w:val="00922973"/>
    <w:rsid w:val="00922D11"/>
    <w:rsid w:val="00923CD3"/>
    <w:rsid w:val="00923FB5"/>
    <w:rsid w:val="00924BFB"/>
    <w:rsid w:val="00924E0E"/>
    <w:rsid w:val="0092541E"/>
    <w:rsid w:val="0092546E"/>
    <w:rsid w:val="0092651F"/>
    <w:rsid w:val="00930A36"/>
    <w:rsid w:val="00931202"/>
    <w:rsid w:val="00931CAA"/>
    <w:rsid w:val="00931CBF"/>
    <w:rsid w:val="00932452"/>
    <w:rsid w:val="009324D7"/>
    <w:rsid w:val="00933043"/>
    <w:rsid w:val="00933305"/>
    <w:rsid w:val="00934A76"/>
    <w:rsid w:val="00935117"/>
    <w:rsid w:val="00935551"/>
    <w:rsid w:val="00936421"/>
    <w:rsid w:val="00936C5A"/>
    <w:rsid w:val="009370E1"/>
    <w:rsid w:val="00937696"/>
    <w:rsid w:val="00937F4D"/>
    <w:rsid w:val="009401EE"/>
    <w:rsid w:val="00940F0B"/>
    <w:rsid w:val="00942744"/>
    <w:rsid w:val="00944129"/>
    <w:rsid w:val="00952EE3"/>
    <w:rsid w:val="00954CD9"/>
    <w:rsid w:val="00955E06"/>
    <w:rsid w:val="0095601F"/>
    <w:rsid w:val="00957D76"/>
    <w:rsid w:val="009607F7"/>
    <w:rsid w:val="009615EE"/>
    <w:rsid w:val="00961A90"/>
    <w:rsid w:val="00961EDD"/>
    <w:rsid w:val="00963420"/>
    <w:rsid w:val="00963CA6"/>
    <w:rsid w:val="00964075"/>
    <w:rsid w:val="00964983"/>
    <w:rsid w:val="009650EB"/>
    <w:rsid w:val="00966173"/>
    <w:rsid w:val="009665A2"/>
    <w:rsid w:val="009733DF"/>
    <w:rsid w:val="00973979"/>
    <w:rsid w:val="00975090"/>
    <w:rsid w:val="00975CFB"/>
    <w:rsid w:val="00976FAE"/>
    <w:rsid w:val="0097721D"/>
    <w:rsid w:val="00980948"/>
    <w:rsid w:val="00981421"/>
    <w:rsid w:val="009825E9"/>
    <w:rsid w:val="009832CB"/>
    <w:rsid w:val="00983AD1"/>
    <w:rsid w:val="00983CAC"/>
    <w:rsid w:val="00984100"/>
    <w:rsid w:val="009841D9"/>
    <w:rsid w:val="00984BA3"/>
    <w:rsid w:val="00985181"/>
    <w:rsid w:val="00985819"/>
    <w:rsid w:val="009861EF"/>
    <w:rsid w:val="00986C96"/>
    <w:rsid w:val="0098737D"/>
    <w:rsid w:val="009875D7"/>
    <w:rsid w:val="00987E38"/>
    <w:rsid w:val="00990524"/>
    <w:rsid w:val="009905BD"/>
    <w:rsid w:val="009909D8"/>
    <w:rsid w:val="009911A9"/>
    <w:rsid w:val="00991C49"/>
    <w:rsid w:val="00992043"/>
    <w:rsid w:val="00992341"/>
    <w:rsid w:val="00992466"/>
    <w:rsid w:val="009938C5"/>
    <w:rsid w:val="00994D01"/>
    <w:rsid w:val="00996965"/>
    <w:rsid w:val="00996FAA"/>
    <w:rsid w:val="009974F5"/>
    <w:rsid w:val="009A0704"/>
    <w:rsid w:val="009A0714"/>
    <w:rsid w:val="009A0E02"/>
    <w:rsid w:val="009A1EED"/>
    <w:rsid w:val="009A2347"/>
    <w:rsid w:val="009A259A"/>
    <w:rsid w:val="009A27E4"/>
    <w:rsid w:val="009A292F"/>
    <w:rsid w:val="009A2AB2"/>
    <w:rsid w:val="009A2C36"/>
    <w:rsid w:val="009A2D28"/>
    <w:rsid w:val="009A32D7"/>
    <w:rsid w:val="009A4811"/>
    <w:rsid w:val="009A4D1F"/>
    <w:rsid w:val="009A6AA2"/>
    <w:rsid w:val="009B6CAA"/>
    <w:rsid w:val="009B6FA0"/>
    <w:rsid w:val="009B7321"/>
    <w:rsid w:val="009B752A"/>
    <w:rsid w:val="009C01CB"/>
    <w:rsid w:val="009C0DE0"/>
    <w:rsid w:val="009C13C3"/>
    <w:rsid w:val="009C2F1E"/>
    <w:rsid w:val="009C329D"/>
    <w:rsid w:val="009C3AEA"/>
    <w:rsid w:val="009C3D65"/>
    <w:rsid w:val="009C5108"/>
    <w:rsid w:val="009C58D1"/>
    <w:rsid w:val="009C6184"/>
    <w:rsid w:val="009C7121"/>
    <w:rsid w:val="009C7157"/>
    <w:rsid w:val="009C764D"/>
    <w:rsid w:val="009D151D"/>
    <w:rsid w:val="009D2178"/>
    <w:rsid w:val="009D24AB"/>
    <w:rsid w:val="009D3C4F"/>
    <w:rsid w:val="009D3E15"/>
    <w:rsid w:val="009D4204"/>
    <w:rsid w:val="009D4560"/>
    <w:rsid w:val="009D626E"/>
    <w:rsid w:val="009D71E9"/>
    <w:rsid w:val="009E039D"/>
    <w:rsid w:val="009E0F6E"/>
    <w:rsid w:val="009E127D"/>
    <w:rsid w:val="009E169A"/>
    <w:rsid w:val="009E1A59"/>
    <w:rsid w:val="009E3057"/>
    <w:rsid w:val="009E55F2"/>
    <w:rsid w:val="009E6492"/>
    <w:rsid w:val="009E69CD"/>
    <w:rsid w:val="009F0CD5"/>
    <w:rsid w:val="009F24CE"/>
    <w:rsid w:val="009F427B"/>
    <w:rsid w:val="009F4A9D"/>
    <w:rsid w:val="009F4BC9"/>
    <w:rsid w:val="009F5AB0"/>
    <w:rsid w:val="009F5E5E"/>
    <w:rsid w:val="009F64DC"/>
    <w:rsid w:val="009F68D9"/>
    <w:rsid w:val="00A00215"/>
    <w:rsid w:val="00A0053B"/>
    <w:rsid w:val="00A00CAD"/>
    <w:rsid w:val="00A012F8"/>
    <w:rsid w:val="00A01B58"/>
    <w:rsid w:val="00A01E8B"/>
    <w:rsid w:val="00A02122"/>
    <w:rsid w:val="00A0259E"/>
    <w:rsid w:val="00A025DD"/>
    <w:rsid w:val="00A02D86"/>
    <w:rsid w:val="00A031A7"/>
    <w:rsid w:val="00A03878"/>
    <w:rsid w:val="00A03A8C"/>
    <w:rsid w:val="00A05297"/>
    <w:rsid w:val="00A05547"/>
    <w:rsid w:val="00A1195D"/>
    <w:rsid w:val="00A11BCC"/>
    <w:rsid w:val="00A123CB"/>
    <w:rsid w:val="00A12656"/>
    <w:rsid w:val="00A13535"/>
    <w:rsid w:val="00A13A66"/>
    <w:rsid w:val="00A159EF"/>
    <w:rsid w:val="00A1768C"/>
    <w:rsid w:val="00A202B7"/>
    <w:rsid w:val="00A21F21"/>
    <w:rsid w:val="00A21F81"/>
    <w:rsid w:val="00A224FC"/>
    <w:rsid w:val="00A229BD"/>
    <w:rsid w:val="00A236CE"/>
    <w:rsid w:val="00A23919"/>
    <w:rsid w:val="00A24073"/>
    <w:rsid w:val="00A251DC"/>
    <w:rsid w:val="00A27686"/>
    <w:rsid w:val="00A278F9"/>
    <w:rsid w:val="00A315E7"/>
    <w:rsid w:val="00A31F16"/>
    <w:rsid w:val="00A32A12"/>
    <w:rsid w:val="00A34B83"/>
    <w:rsid w:val="00A35884"/>
    <w:rsid w:val="00A3642B"/>
    <w:rsid w:val="00A3719D"/>
    <w:rsid w:val="00A373D7"/>
    <w:rsid w:val="00A374F6"/>
    <w:rsid w:val="00A376E3"/>
    <w:rsid w:val="00A37C0B"/>
    <w:rsid w:val="00A3B1B2"/>
    <w:rsid w:val="00A406B8"/>
    <w:rsid w:val="00A40747"/>
    <w:rsid w:val="00A41726"/>
    <w:rsid w:val="00A43DAE"/>
    <w:rsid w:val="00A447C9"/>
    <w:rsid w:val="00A449DB"/>
    <w:rsid w:val="00A44D25"/>
    <w:rsid w:val="00A461FF"/>
    <w:rsid w:val="00A47ED2"/>
    <w:rsid w:val="00A50735"/>
    <w:rsid w:val="00A50E05"/>
    <w:rsid w:val="00A5163E"/>
    <w:rsid w:val="00A51839"/>
    <w:rsid w:val="00A51C55"/>
    <w:rsid w:val="00A537E9"/>
    <w:rsid w:val="00A53D97"/>
    <w:rsid w:val="00A53F60"/>
    <w:rsid w:val="00A541E2"/>
    <w:rsid w:val="00A54DD0"/>
    <w:rsid w:val="00A54FA8"/>
    <w:rsid w:val="00A562AB"/>
    <w:rsid w:val="00A564C1"/>
    <w:rsid w:val="00A56D2D"/>
    <w:rsid w:val="00A60246"/>
    <w:rsid w:val="00A62FBA"/>
    <w:rsid w:val="00A63C17"/>
    <w:rsid w:val="00A6466C"/>
    <w:rsid w:val="00A646AE"/>
    <w:rsid w:val="00A646FA"/>
    <w:rsid w:val="00A65B79"/>
    <w:rsid w:val="00A6618A"/>
    <w:rsid w:val="00A6685E"/>
    <w:rsid w:val="00A6ED33"/>
    <w:rsid w:val="00A7088A"/>
    <w:rsid w:val="00A70EBA"/>
    <w:rsid w:val="00A71760"/>
    <w:rsid w:val="00A73241"/>
    <w:rsid w:val="00A7527F"/>
    <w:rsid w:val="00A758F5"/>
    <w:rsid w:val="00A759B8"/>
    <w:rsid w:val="00A77441"/>
    <w:rsid w:val="00A7771F"/>
    <w:rsid w:val="00A8023D"/>
    <w:rsid w:val="00A81261"/>
    <w:rsid w:val="00A81FC8"/>
    <w:rsid w:val="00A82A0F"/>
    <w:rsid w:val="00A82E98"/>
    <w:rsid w:val="00A83A95"/>
    <w:rsid w:val="00A84B82"/>
    <w:rsid w:val="00A84DB5"/>
    <w:rsid w:val="00A85A79"/>
    <w:rsid w:val="00A8659D"/>
    <w:rsid w:val="00A8671E"/>
    <w:rsid w:val="00A867DA"/>
    <w:rsid w:val="00A86ABF"/>
    <w:rsid w:val="00A87189"/>
    <w:rsid w:val="00A87C64"/>
    <w:rsid w:val="00A9273B"/>
    <w:rsid w:val="00A93A7F"/>
    <w:rsid w:val="00A94541"/>
    <w:rsid w:val="00A94CD6"/>
    <w:rsid w:val="00A95B7E"/>
    <w:rsid w:val="00A96D61"/>
    <w:rsid w:val="00A9706E"/>
    <w:rsid w:val="00AA02BE"/>
    <w:rsid w:val="00AA2CA2"/>
    <w:rsid w:val="00AA2DCB"/>
    <w:rsid w:val="00AA347C"/>
    <w:rsid w:val="00AA34FF"/>
    <w:rsid w:val="00AA395B"/>
    <w:rsid w:val="00AA5EB7"/>
    <w:rsid w:val="00AA7024"/>
    <w:rsid w:val="00AB013C"/>
    <w:rsid w:val="00AB1C54"/>
    <w:rsid w:val="00AB2011"/>
    <w:rsid w:val="00AB2678"/>
    <w:rsid w:val="00AB3559"/>
    <w:rsid w:val="00AB3B96"/>
    <w:rsid w:val="00AB4357"/>
    <w:rsid w:val="00AB4849"/>
    <w:rsid w:val="00AB5344"/>
    <w:rsid w:val="00AB53E2"/>
    <w:rsid w:val="00AB7A4F"/>
    <w:rsid w:val="00AC0481"/>
    <w:rsid w:val="00AC0A4D"/>
    <w:rsid w:val="00AC0D76"/>
    <w:rsid w:val="00AC2391"/>
    <w:rsid w:val="00AC2638"/>
    <w:rsid w:val="00AC3A3A"/>
    <w:rsid w:val="00AC4340"/>
    <w:rsid w:val="00AC4D00"/>
    <w:rsid w:val="00AC6A71"/>
    <w:rsid w:val="00AC78C9"/>
    <w:rsid w:val="00AC7C3A"/>
    <w:rsid w:val="00AD0395"/>
    <w:rsid w:val="00AD0A11"/>
    <w:rsid w:val="00AD14D9"/>
    <w:rsid w:val="00AD227E"/>
    <w:rsid w:val="00AD3380"/>
    <w:rsid w:val="00AD485B"/>
    <w:rsid w:val="00AD4E71"/>
    <w:rsid w:val="00AE14E5"/>
    <w:rsid w:val="00AE1999"/>
    <w:rsid w:val="00AE28FE"/>
    <w:rsid w:val="00AE532E"/>
    <w:rsid w:val="00AE6ED0"/>
    <w:rsid w:val="00AE7232"/>
    <w:rsid w:val="00AF0552"/>
    <w:rsid w:val="00AF08E3"/>
    <w:rsid w:val="00AF22A7"/>
    <w:rsid w:val="00AF3375"/>
    <w:rsid w:val="00AF361E"/>
    <w:rsid w:val="00AF377F"/>
    <w:rsid w:val="00AF3D07"/>
    <w:rsid w:val="00AF4CBA"/>
    <w:rsid w:val="00AF546D"/>
    <w:rsid w:val="00AF5D0E"/>
    <w:rsid w:val="00AF5E8D"/>
    <w:rsid w:val="00AF5FED"/>
    <w:rsid w:val="00AF6728"/>
    <w:rsid w:val="00AF6729"/>
    <w:rsid w:val="00AF7071"/>
    <w:rsid w:val="00AF7B69"/>
    <w:rsid w:val="00AF7C06"/>
    <w:rsid w:val="00B00F3F"/>
    <w:rsid w:val="00B019F2"/>
    <w:rsid w:val="00B02721"/>
    <w:rsid w:val="00B04854"/>
    <w:rsid w:val="00B054E3"/>
    <w:rsid w:val="00B055A1"/>
    <w:rsid w:val="00B05E46"/>
    <w:rsid w:val="00B06A1E"/>
    <w:rsid w:val="00B07585"/>
    <w:rsid w:val="00B10B93"/>
    <w:rsid w:val="00B124C4"/>
    <w:rsid w:val="00B1344C"/>
    <w:rsid w:val="00B144EF"/>
    <w:rsid w:val="00B175C8"/>
    <w:rsid w:val="00B21FE5"/>
    <w:rsid w:val="00B222E0"/>
    <w:rsid w:val="00B25057"/>
    <w:rsid w:val="00B255E7"/>
    <w:rsid w:val="00B31482"/>
    <w:rsid w:val="00B325E6"/>
    <w:rsid w:val="00B36B0F"/>
    <w:rsid w:val="00B409E2"/>
    <w:rsid w:val="00B420DF"/>
    <w:rsid w:val="00B43172"/>
    <w:rsid w:val="00B45CB9"/>
    <w:rsid w:val="00B4653D"/>
    <w:rsid w:val="00B465EB"/>
    <w:rsid w:val="00B47497"/>
    <w:rsid w:val="00B474DD"/>
    <w:rsid w:val="00B533E5"/>
    <w:rsid w:val="00B540A0"/>
    <w:rsid w:val="00B5564A"/>
    <w:rsid w:val="00B5577E"/>
    <w:rsid w:val="00B56C6C"/>
    <w:rsid w:val="00B57434"/>
    <w:rsid w:val="00B57672"/>
    <w:rsid w:val="00B61282"/>
    <w:rsid w:val="00B61BC2"/>
    <w:rsid w:val="00B62AB0"/>
    <w:rsid w:val="00B62FAA"/>
    <w:rsid w:val="00B638EC"/>
    <w:rsid w:val="00B63C01"/>
    <w:rsid w:val="00B65D6E"/>
    <w:rsid w:val="00B66A38"/>
    <w:rsid w:val="00B70049"/>
    <w:rsid w:val="00B70676"/>
    <w:rsid w:val="00B70C41"/>
    <w:rsid w:val="00B71510"/>
    <w:rsid w:val="00B71706"/>
    <w:rsid w:val="00B722C2"/>
    <w:rsid w:val="00B725F9"/>
    <w:rsid w:val="00B72C35"/>
    <w:rsid w:val="00B72E3D"/>
    <w:rsid w:val="00B72EA3"/>
    <w:rsid w:val="00B72FC8"/>
    <w:rsid w:val="00B73910"/>
    <w:rsid w:val="00B73C3F"/>
    <w:rsid w:val="00B75779"/>
    <w:rsid w:val="00B75BF9"/>
    <w:rsid w:val="00B7636B"/>
    <w:rsid w:val="00B7689B"/>
    <w:rsid w:val="00B76AD6"/>
    <w:rsid w:val="00B77269"/>
    <w:rsid w:val="00B8131B"/>
    <w:rsid w:val="00B81B4B"/>
    <w:rsid w:val="00B8440D"/>
    <w:rsid w:val="00B845CD"/>
    <w:rsid w:val="00B85421"/>
    <w:rsid w:val="00B85432"/>
    <w:rsid w:val="00B85506"/>
    <w:rsid w:val="00B8738A"/>
    <w:rsid w:val="00B91368"/>
    <w:rsid w:val="00B91981"/>
    <w:rsid w:val="00B91D09"/>
    <w:rsid w:val="00B92101"/>
    <w:rsid w:val="00B931B3"/>
    <w:rsid w:val="00B932C2"/>
    <w:rsid w:val="00B95137"/>
    <w:rsid w:val="00B955C5"/>
    <w:rsid w:val="00B955EC"/>
    <w:rsid w:val="00B957E3"/>
    <w:rsid w:val="00B95C86"/>
    <w:rsid w:val="00B96ECA"/>
    <w:rsid w:val="00BA2E48"/>
    <w:rsid w:val="00BA3B89"/>
    <w:rsid w:val="00BA44B9"/>
    <w:rsid w:val="00BA49C0"/>
    <w:rsid w:val="00BA53DE"/>
    <w:rsid w:val="00BA581B"/>
    <w:rsid w:val="00BA5907"/>
    <w:rsid w:val="00BA79F9"/>
    <w:rsid w:val="00BB1DF4"/>
    <w:rsid w:val="00BB3223"/>
    <w:rsid w:val="00BB6EAA"/>
    <w:rsid w:val="00BB79D5"/>
    <w:rsid w:val="00BC0A16"/>
    <w:rsid w:val="00BC1495"/>
    <w:rsid w:val="00BC25A4"/>
    <w:rsid w:val="00BC281E"/>
    <w:rsid w:val="00BC3358"/>
    <w:rsid w:val="00BC4B07"/>
    <w:rsid w:val="00BC4B4C"/>
    <w:rsid w:val="00BC4CF3"/>
    <w:rsid w:val="00BC4E2E"/>
    <w:rsid w:val="00BC66E4"/>
    <w:rsid w:val="00BC776E"/>
    <w:rsid w:val="00BC7921"/>
    <w:rsid w:val="00BD3307"/>
    <w:rsid w:val="00BD3EC7"/>
    <w:rsid w:val="00BD491A"/>
    <w:rsid w:val="00BD50FD"/>
    <w:rsid w:val="00BD5515"/>
    <w:rsid w:val="00BD5B74"/>
    <w:rsid w:val="00BD6A8B"/>
    <w:rsid w:val="00BD6D21"/>
    <w:rsid w:val="00BD6E13"/>
    <w:rsid w:val="00BD7BC1"/>
    <w:rsid w:val="00BD7D31"/>
    <w:rsid w:val="00BE00E5"/>
    <w:rsid w:val="00BE0792"/>
    <w:rsid w:val="00BE07B3"/>
    <w:rsid w:val="00BE13BB"/>
    <w:rsid w:val="00BE147C"/>
    <w:rsid w:val="00BE2560"/>
    <w:rsid w:val="00BE3B57"/>
    <w:rsid w:val="00BE4114"/>
    <w:rsid w:val="00BE43B5"/>
    <w:rsid w:val="00BE4930"/>
    <w:rsid w:val="00BE576C"/>
    <w:rsid w:val="00BE5DE8"/>
    <w:rsid w:val="00BE629C"/>
    <w:rsid w:val="00BE7C2A"/>
    <w:rsid w:val="00BE7E02"/>
    <w:rsid w:val="00BF0023"/>
    <w:rsid w:val="00BF1629"/>
    <w:rsid w:val="00BF1746"/>
    <w:rsid w:val="00BF1E1C"/>
    <w:rsid w:val="00BF28F0"/>
    <w:rsid w:val="00BF363B"/>
    <w:rsid w:val="00BF3DF7"/>
    <w:rsid w:val="00BF50AF"/>
    <w:rsid w:val="00BF5337"/>
    <w:rsid w:val="00BF61BC"/>
    <w:rsid w:val="00C00366"/>
    <w:rsid w:val="00C00A97"/>
    <w:rsid w:val="00C02607"/>
    <w:rsid w:val="00C027EE"/>
    <w:rsid w:val="00C05662"/>
    <w:rsid w:val="00C05E1C"/>
    <w:rsid w:val="00C0617E"/>
    <w:rsid w:val="00C063DD"/>
    <w:rsid w:val="00C06F99"/>
    <w:rsid w:val="00C10766"/>
    <w:rsid w:val="00C114DA"/>
    <w:rsid w:val="00C121FE"/>
    <w:rsid w:val="00C14F1B"/>
    <w:rsid w:val="00C15226"/>
    <w:rsid w:val="00C15AC1"/>
    <w:rsid w:val="00C15BEE"/>
    <w:rsid w:val="00C161F4"/>
    <w:rsid w:val="00C16A2C"/>
    <w:rsid w:val="00C17384"/>
    <w:rsid w:val="00C220B2"/>
    <w:rsid w:val="00C235EB"/>
    <w:rsid w:val="00C23CD1"/>
    <w:rsid w:val="00C23D08"/>
    <w:rsid w:val="00C24C9C"/>
    <w:rsid w:val="00C24D85"/>
    <w:rsid w:val="00C26E41"/>
    <w:rsid w:val="00C2773F"/>
    <w:rsid w:val="00C30A0A"/>
    <w:rsid w:val="00C32D93"/>
    <w:rsid w:val="00C3373F"/>
    <w:rsid w:val="00C342A1"/>
    <w:rsid w:val="00C35180"/>
    <w:rsid w:val="00C35570"/>
    <w:rsid w:val="00C377AD"/>
    <w:rsid w:val="00C37C49"/>
    <w:rsid w:val="00C4034A"/>
    <w:rsid w:val="00C41112"/>
    <w:rsid w:val="00C41B2D"/>
    <w:rsid w:val="00C4305E"/>
    <w:rsid w:val="00C430AD"/>
    <w:rsid w:val="00C43652"/>
    <w:rsid w:val="00C45312"/>
    <w:rsid w:val="00C458DC"/>
    <w:rsid w:val="00C4673B"/>
    <w:rsid w:val="00C47997"/>
    <w:rsid w:val="00C47EC4"/>
    <w:rsid w:val="00C508B5"/>
    <w:rsid w:val="00C51391"/>
    <w:rsid w:val="00C5321B"/>
    <w:rsid w:val="00C5369D"/>
    <w:rsid w:val="00C53C0F"/>
    <w:rsid w:val="00C540FC"/>
    <w:rsid w:val="00C57163"/>
    <w:rsid w:val="00C63BC7"/>
    <w:rsid w:val="00C63F05"/>
    <w:rsid w:val="00C6518A"/>
    <w:rsid w:val="00C653EC"/>
    <w:rsid w:val="00C655D3"/>
    <w:rsid w:val="00C660CB"/>
    <w:rsid w:val="00C66BC2"/>
    <w:rsid w:val="00C70061"/>
    <w:rsid w:val="00C700AF"/>
    <w:rsid w:val="00C716DE"/>
    <w:rsid w:val="00C722B3"/>
    <w:rsid w:val="00C7388E"/>
    <w:rsid w:val="00C73F30"/>
    <w:rsid w:val="00C75330"/>
    <w:rsid w:val="00C755DE"/>
    <w:rsid w:val="00C7586B"/>
    <w:rsid w:val="00C761FB"/>
    <w:rsid w:val="00C778AD"/>
    <w:rsid w:val="00C779CF"/>
    <w:rsid w:val="00C77F59"/>
    <w:rsid w:val="00C811BE"/>
    <w:rsid w:val="00C85644"/>
    <w:rsid w:val="00C87271"/>
    <w:rsid w:val="00C87689"/>
    <w:rsid w:val="00C904CF"/>
    <w:rsid w:val="00C91F83"/>
    <w:rsid w:val="00C92C71"/>
    <w:rsid w:val="00C93BBC"/>
    <w:rsid w:val="00C93E85"/>
    <w:rsid w:val="00C940B4"/>
    <w:rsid w:val="00C94155"/>
    <w:rsid w:val="00C94A20"/>
    <w:rsid w:val="00C9582D"/>
    <w:rsid w:val="00C9728D"/>
    <w:rsid w:val="00CA0510"/>
    <w:rsid w:val="00CA1D3C"/>
    <w:rsid w:val="00CA2AC8"/>
    <w:rsid w:val="00CA3135"/>
    <w:rsid w:val="00CA4833"/>
    <w:rsid w:val="00CA4EFB"/>
    <w:rsid w:val="00CA5C2B"/>
    <w:rsid w:val="00CA6033"/>
    <w:rsid w:val="00CA636A"/>
    <w:rsid w:val="00CA6DD4"/>
    <w:rsid w:val="00CA751B"/>
    <w:rsid w:val="00CA78E6"/>
    <w:rsid w:val="00CB0624"/>
    <w:rsid w:val="00CB16E5"/>
    <w:rsid w:val="00CB397C"/>
    <w:rsid w:val="00CB3AC3"/>
    <w:rsid w:val="00CB5341"/>
    <w:rsid w:val="00CB5CA0"/>
    <w:rsid w:val="00CB7111"/>
    <w:rsid w:val="00CB751C"/>
    <w:rsid w:val="00CC00FB"/>
    <w:rsid w:val="00CC0D68"/>
    <w:rsid w:val="00CC1E66"/>
    <w:rsid w:val="00CC2855"/>
    <w:rsid w:val="00CC35C8"/>
    <w:rsid w:val="00CC3620"/>
    <w:rsid w:val="00CC5208"/>
    <w:rsid w:val="00CC5AE9"/>
    <w:rsid w:val="00CC5BF2"/>
    <w:rsid w:val="00CC6230"/>
    <w:rsid w:val="00CC72C2"/>
    <w:rsid w:val="00CD0725"/>
    <w:rsid w:val="00CD0BC8"/>
    <w:rsid w:val="00CD0CA5"/>
    <w:rsid w:val="00CD41A1"/>
    <w:rsid w:val="00CD4588"/>
    <w:rsid w:val="00CD4FA8"/>
    <w:rsid w:val="00CD62D7"/>
    <w:rsid w:val="00CD6B20"/>
    <w:rsid w:val="00CD6C40"/>
    <w:rsid w:val="00CD7130"/>
    <w:rsid w:val="00CD76E5"/>
    <w:rsid w:val="00CE06CA"/>
    <w:rsid w:val="00CE0A5A"/>
    <w:rsid w:val="00CE0D76"/>
    <w:rsid w:val="00CE1083"/>
    <w:rsid w:val="00CE1434"/>
    <w:rsid w:val="00CE1787"/>
    <w:rsid w:val="00CE4018"/>
    <w:rsid w:val="00CE44EA"/>
    <w:rsid w:val="00CE4799"/>
    <w:rsid w:val="00CE4C14"/>
    <w:rsid w:val="00CE4E86"/>
    <w:rsid w:val="00CE5A4C"/>
    <w:rsid w:val="00CE6628"/>
    <w:rsid w:val="00CE7D1C"/>
    <w:rsid w:val="00CF13FA"/>
    <w:rsid w:val="00CF18B9"/>
    <w:rsid w:val="00CF216A"/>
    <w:rsid w:val="00CF28C2"/>
    <w:rsid w:val="00CF37CF"/>
    <w:rsid w:val="00CF4553"/>
    <w:rsid w:val="00CF595D"/>
    <w:rsid w:val="00CF7663"/>
    <w:rsid w:val="00D00974"/>
    <w:rsid w:val="00D00A78"/>
    <w:rsid w:val="00D00A8B"/>
    <w:rsid w:val="00D01C6E"/>
    <w:rsid w:val="00D01E43"/>
    <w:rsid w:val="00D02354"/>
    <w:rsid w:val="00D03A77"/>
    <w:rsid w:val="00D040E3"/>
    <w:rsid w:val="00D05F34"/>
    <w:rsid w:val="00D06198"/>
    <w:rsid w:val="00D06259"/>
    <w:rsid w:val="00D06525"/>
    <w:rsid w:val="00D06A9B"/>
    <w:rsid w:val="00D06FBB"/>
    <w:rsid w:val="00D07E9F"/>
    <w:rsid w:val="00D119AF"/>
    <w:rsid w:val="00D119FD"/>
    <w:rsid w:val="00D11BAC"/>
    <w:rsid w:val="00D11CAA"/>
    <w:rsid w:val="00D12DC8"/>
    <w:rsid w:val="00D139A0"/>
    <w:rsid w:val="00D14265"/>
    <w:rsid w:val="00D14A28"/>
    <w:rsid w:val="00D16BA6"/>
    <w:rsid w:val="00D17160"/>
    <w:rsid w:val="00D2213D"/>
    <w:rsid w:val="00D227CB"/>
    <w:rsid w:val="00D22A8F"/>
    <w:rsid w:val="00D23536"/>
    <w:rsid w:val="00D252B1"/>
    <w:rsid w:val="00D2592F"/>
    <w:rsid w:val="00D25DD3"/>
    <w:rsid w:val="00D2691A"/>
    <w:rsid w:val="00D27860"/>
    <w:rsid w:val="00D27BD7"/>
    <w:rsid w:val="00D2FACC"/>
    <w:rsid w:val="00D3062C"/>
    <w:rsid w:val="00D313B7"/>
    <w:rsid w:val="00D3253D"/>
    <w:rsid w:val="00D32875"/>
    <w:rsid w:val="00D32F0D"/>
    <w:rsid w:val="00D33113"/>
    <w:rsid w:val="00D34A00"/>
    <w:rsid w:val="00D35228"/>
    <w:rsid w:val="00D357C0"/>
    <w:rsid w:val="00D367D6"/>
    <w:rsid w:val="00D36DBE"/>
    <w:rsid w:val="00D40A75"/>
    <w:rsid w:val="00D4269F"/>
    <w:rsid w:val="00D42BC9"/>
    <w:rsid w:val="00D42C6E"/>
    <w:rsid w:val="00D42D9A"/>
    <w:rsid w:val="00D4457D"/>
    <w:rsid w:val="00D445A9"/>
    <w:rsid w:val="00D457CC"/>
    <w:rsid w:val="00D45A47"/>
    <w:rsid w:val="00D46B57"/>
    <w:rsid w:val="00D4714C"/>
    <w:rsid w:val="00D47E83"/>
    <w:rsid w:val="00D50021"/>
    <w:rsid w:val="00D50ADA"/>
    <w:rsid w:val="00D51D17"/>
    <w:rsid w:val="00D51F9D"/>
    <w:rsid w:val="00D52C92"/>
    <w:rsid w:val="00D5483A"/>
    <w:rsid w:val="00D5494B"/>
    <w:rsid w:val="00D5536B"/>
    <w:rsid w:val="00D56BB9"/>
    <w:rsid w:val="00D60724"/>
    <w:rsid w:val="00D61C39"/>
    <w:rsid w:val="00D63DB7"/>
    <w:rsid w:val="00D64E4E"/>
    <w:rsid w:val="00D65B7A"/>
    <w:rsid w:val="00D65BB7"/>
    <w:rsid w:val="00D66240"/>
    <w:rsid w:val="00D67B86"/>
    <w:rsid w:val="00D67CAD"/>
    <w:rsid w:val="00D69F24"/>
    <w:rsid w:val="00D70002"/>
    <w:rsid w:val="00D712BA"/>
    <w:rsid w:val="00D71537"/>
    <w:rsid w:val="00D72706"/>
    <w:rsid w:val="00D7486D"/>
    <w:rsid w:val="00D750A7"/>
    <w:rsid w:val="00D76B70"/>
    <w:rsid w:val="00D800C6"/>
    <w:rsid w:val="00D804CF"/>
    <w:rsid w:val="00D819F0"/>
    <w:rsid w:val="00D81DB6"/>
    <w:rsid w:val="00D81FB5"/>
    <w:rsid w:val="00D8243B"/>
    <w:rsid w:val="00D826DE"/>
    <w:rsid w:val="00D82E75"/>
    <w:rsid w:val="00D83169"/>
    <w:rsid w:val="00D83C86"/>
    <w:rsid w:val="00D848C3"/>
    <w:rsid w:val="00D8500D"/>
    <w:rsid w:val="00D851D7"/>
    <w:rsid w:val="00D85CFB"/>
    <w:rsid w:val="00D85EA9"/>
    <w:rsid w:val="00D8623F"/>
    <w:rsid w:val="00D86757"/>
    <w:rsid w:val="00D870E3"/>
    <w:rsid w:val="00D87A70"/>
    <w:rsid w:val="00D87C2A"/>
    <w:rsid w:val="00D90059"/>
    <w:rsid w:val="00D908EC"/>
    <w:rsid w:val="00D90C7B"/>
    <w:rsid w:val="00D90D7E"/>
    <w:rsid w:val="00D9125A"/>
    <w:rsid w:val="00D925DF"/>
    <w:rsid w:val="00D93090"/>
    <w:rsid w:val="00D93F02"/>
    <w:rsid w:val="00D94F9B"/>
    <w:rsid w:val="00D957E1"/>
    <w:rsid w:val="00D96897"/>
    <w:rsid w:val="00D972B0"/>
    <w:rsid w:val="00D97D44"/>
    <w:rsid w:val="00D97D76"/>
    <w:rsid w:val="00DA054E"/>
    <w:rsid w:val="00DA0ABC"/>
    <w:rsid w:val="00DA10A5"/>
    <w:rsid w:val="00DA24C0"/>
    <w:rsid w:val="00DA3053"/>
    <w:rsid w:val="00DA315C"/>
    <w:rsid w:val="00DA3623"/>
    <w:rsid w:val="00DA402D"/>
    <w:rsid w:val="00DA4ECF"/>
    <w:rsid w:val="00DA6226"/>
    <w:rsid w:val="00DA6416"/>
    <w:rsid w:val="00DA6E0F"/>
    <w:rsid w:val="00DA78E9"/>
    <w:rsid w:val="00DB04F9"/>
    <w:rsid w:val="00DB0E20"/>
    <w:rsid w:val="00DB1003"/>
    <w:rsid w:val="00DB18C7"/>
    <w:rsid w:val="00DB190C"/>
    <w:rsid w:val="00DB19FD"/>
    <w:rsid w:val="00DB51E7"/>
    <w:rsid w:val="00DB5D3F"/>
    <w:rsid w:val="00DB6E55"/>
    <w:rsid w:val="00DB7C05"/>
    <w:rsid w:val="00DB7D2B"/>
    <w:rsid w:val="00DC0521"/>
    <w:rsid w:val="00DC0BD0"/>
    <w:rsid w:val="00DC16EB"/>
    <w:rsid w:val="00DC239A"/>
    <w:rsid w:val="00DC2AF2"/>
    <w:rsid w:val="00DC4665"/>
    <w:rsid w:val="00DC4981"/>
    <w:rsid w:val="00DC4BD5"/>
    <w:rsid w:val="00DC5340"/>
    <w:rsid w:val="00DC63EB"/>
    <w:rsid w:val="00DCF2C5"/>
    <w:rsid w:val="00DD03C4"/>
    <w:rsid w:val="00DD095C"/>
    <w:rsid w:val="00DD1B8C"/>
    <w:rsid w:val="00DD2331"/>
    <w:rsid w:val="00DD48EF"/>
    <w:rsid w:val="00DD4CAE"/>
    <w:rsid w:val="00DD6917"/>
    <w:rsid w:val="00DD69B2"/>
    <w:rsid w:val="00DD7D9F"/>
    <w:rsid w:val="00DD7F11"/>
    <w:rsid w:val="00DE0545"/>
    <w:rsid w:val="00DE0EB8"/>
    <w:rsid w:val="00DE11AD"/>
    <w:rsid w:val="00DE179B"/>
    <w:rsid w:val="00DE1AB3"/>
    <w:rsid w:val="00DE1CA9"/>
    <w:rsid w:val="00DE1F5F"/>
    <w:rsid w:val="00DE2628"/>
    <w:rsid w:val="00DE560D"/>
    <w:rsid w:val="00DE61E6"/>
    <w:rsid w:val="00DE65D8"/>
    <w:rsid w:val="00DE67E4"/>
    <w:rsid w:val="00DE73E9"/>
    <w:rsid w:val="00DE78ED"/>
    <w:rsid w:val="00DF04D9"/>
    <w:rsid w:val="00DF0DBE"/>
    <w:rsid w:val="00DF1C64"/>
    <w:rsid w:val="00DF2712"/>
    <w:rsid w:val="00DF2A96"/>
    <w:rsid w:val="00DF467A"/>
    <w:rsid w:val="00DF5241"/>
    <w:rsid w:val="00DF5D7C"/>
    <w:rsid w:val="00DF5DB1"/>
    <w:rsid w:val="00DF625C"/>
    <w:rsid w:val="00DF63A8"/>
    <w:rsid w:val="00DF65C3"/>
    <w:rsid w:val="00E0004B"/>
    <w:rsid w:val="00E00DF8"/>
    <w:rsid w:val="00E0174C"/>
    <w:rsid w:val="00E0185A"/>
    <w:rsid w:val="00E04783"/>
    <w:rsid w:val="00E05C51"/>
    <w:rsid w:val="00E065F1"/>
    <w:rsid w:val="00E100FB"/>
    <w:rsid w:val="00E1180F"/>
    <w:rsid w:val="00E12A8C"/>
    <w:rsid w:val="00E156B3"/>
    <w:rsid w:val="00E15800"/>
    <w:rsid w:val="00E1775A"/>
    <w:rsid w:val="00E20916"/>
    <w:rsid w:val="00E210ED"/>
    <w:rsid w:val="00E2128F"/>
    <w:rsid w:val="00E21906"/>
    <w:rsid w:val="00E21AFA"/>
    <w:rsid w:val="00E21CB0"/>
    <w:rsid w:val="00E21DDA"/>
    <w:rsid w:val="00E22FFB"/>
    <w:rsid w:val="00E23687"/>
    <w:rsid w:val="00E23C8C"/>
    <w:rsid w:val="00E31226"/>
    <w:rsid w:val="00E31C63"/>
    <w:rsid w:val="00E334ED"/>
    <w:rsid w:val="00E33755"/>
    <w:rsid w:val="00E34642"/>
    <w:rsid w:val="00E34AB2"/>
    <w:rsid w:val="00E3501A"/>
    <w:rsid w:val="00E35926"/>
    <w:rsid w:val="00E368B0"/>
    <w:rsid w:val="00E375B7"/>
    <w:rsid w:val="00E378B6"/>
    <w:rsid w:val="00E4066A"/>
    <w:rsid w:val="00E412FC"/>
    <w:rsid w:val="00E413E8"/>
    <w:rsid w:val="00E41C23"/>
    <w:rsid w:val="00E423F4"/>
    <w:rsid w:val="00E4240D"/>
    <w:rsid w:val="00E42C58"/>
    <w:rsid w:val="00E44146"/>
    <w:rsid w:val="00E451DF"/>
    <w:rsid w:val="00E459FB"/>
    <w:rsid w:val="00E463B4"/>
    <w:rsid w:val="00E46490"/>
    <w:rsid w:val="00E46C38"/>
    <w:rsid w:val="00E4783E"/>
    <w:rsid w:val="00E501D4"/>
    <w:rsid w:val="00E51285"/>
    <w:rsid w:val="00E515E9"/>
    <w:rsid w:val="00E5199E"/>
    <w:rsid w:val="00E51EC2"/>
    <w:rsid w:val="00E5277F"/>
    <w:rsid w:val="00E53903"/>
    <w:rsid w:val="00E53AD1"/>
    <w:rsid w:val="00E5408C"/>
    <w:rsid w:val="00E54379"/>
    <w:rsid w:val="00E550EC"/>
    <w:rsid w:val="00E55F33"/>
    <w:rsid w:val="00E563F8"/>
    <w:rsid w:val="00E5729D"/>
    <w:rsid w:val="00E60291"/>
    <w:rsid w:val="00E602FB"/>
    <w:rsid w:val="00E604EA"/>
    <w:rsid w:val="00E621AE"/>
    <w:rsid w:val="00E6374D"/>
    <w:rsid w:val="00E63C4F"/>
    <w:rsid w:val="00E65999"/>
    <w:rsid w:val="00E66A4E"/>
    <w:rsid w:val="00E66A70"/>
    <w:rsid w:val="00E67566"/>
    <w:rsid w:val="00E703FF"/>
    <w:rsid w:val="00E71ADD"/>
    <w:rsid w:val="00E71D6A"/>
    <w:rsid w:val="00E7225D"/>
    <w:rsid w:val="00E732C9"/>
    <w:rsid w:val="00E740E6"/>
    <w:rsid w:val="00E75FF1"/>
    <w:rsid w:val="00E77049"/>
    <w:rsid w:val="00E771F2"/>
    <w:rsid w:val="00E77456"/>
    <w:rsid w:val="00E80018"/>
    <w:rsid w:val="00E80228"/>
    <w:rsid w:val="00E80261"/>
    <w:rsid w:val="00E80EBE"/>
    <w:rsid w:val="00E8114A"/>
    <w:rsid w:val="00E81C69"/>
    <w:rsid w:val="00E81E29"/>
    <w:rsid w:val="00E83FE8"/>
    <w:rsid w:val="00E84514"/>
    <w:rsid w:val="00E8584E"/>
    <w:rsid w:val="00E8592C"/>
    <w:rsid w:val="00E85BBA"/>
    <w:rsid w:val="00E8689A"/>
    <w:rsid w:val="00E90736"/>
    <w:rsid w:val="00E90AB1"/>
    <w:rsid w:val="00E9186C"/>
    <w:rsid w:val="00E93D2D"/>
    <w:rsid w:val="00E95C95"/>
    <w:rsid w:val="00E96720"/>
    <w:rsid w:val="00E968A7"/>
    <w:rsid w:val="00E96FD0"/>
    <w:rsid w:val="00E973EA"/>
    <w:rsid w:val="00E97D0A"/>
    <w:rsid w:val="00EA18CC"/>
    <w:rsid w:val="00EA2FC9"/>
    <w:rsid w:val="00EA422D"/>
    <w:rsid w:val="00EA4619"/>
    <w:rsid w:val="00EA4DBF"/>
    <w:rsid w:val="00EA5A85"/>
    <w:rsid w:val="00EB00F8"/>
    <w:rsid w:val="00EB1C2E"/>
    <w:rsid w:val="00EB3921"/>
    <w:rsid w:val="00EB3E7C"/>
    <w:rsid w:val="00EB4298"/>
    <w:rsid w:val="00EB5FDF"/>
    <w:rsid w:val="00EB690C"/>
    <w:rsid w:val="00EB76F5"/>
    <w:rsid w:val="00EC0BE3"/>
    <w:rsid w:val="00EC1CA5"/>
    <w:rsid w:val="00EC4459"/>
    <w:rsid w:val="00EC4D27"/>
    <w:rsid w:val="00EC50DC"/>
    <w:rsid w:val="00EC5428"/>
    <w:rsid w:val="00EC5BA9"/>
    <w:rsid w:val="00ED005E"/>
    <w:rsid w:val="00ED07C6"/>
    <w:rsid w:val="00ED1051"/>
    <w:rsid w:val="00ED20D2"/>
    <w:rsid w:val="00ED2370"/>
    <w:rsid w:val="00ED27EE"/>
    <w:rsid w:val="00ED39A4"/>
    <w:rsid w:val="00ED4628"/>
    <w:rsid w:val="00ED5272"/>
    <w:rsid w:val="00ED5FA5"/>
    <w:rsid w:val="00ED62FE"/>
    <w:rsid w:val="00ED6CD8"/>
    <w:rsid w:val="00EE0858"/>
    <w:rsid w:val="00EE0C1A"/>
    <w:rsid w:val="00EE0F80"/>
    <w:rsid w:val="00EE1189"/>
    <w:rsid w:val="00EE1B39"/>
    <w:rsid w:val="00EE1C7E"/>
    <w:rsid w:val="00EE25FC"/>
    <w:rsid w:val="00EE2FA3"/>
    <w:rsid w:val="00EE4954"/>
    <w:rsid w:val="00EE4C44"/>
    <w:rsid w:val="00EE6A3C"/>
    <w:rsid w:val="00EE7DE6"/>
    <w:rsid w:val="00EF039D"/>
    <w:rsid w:val="00EF18E3"/>
    <w:rsid w:val="00EF193F"/>
    <w:rsid w:val="00EF2345"/>
    <w:rsid w:val="00EF2445"/>
    <w:rsid w:val="00EF44BF"/>
    <w:rsid w:val="00EF5C28"/>
    <w:rsid w:val="00EF66C3"/>
    <w:rsid w:val="00EF77B0"/>
    <w:rsid w:val="00F0018E"/>
    <w:rsid w:val="00F0027B"/>
    <w:rsid w:val="00F00985"/>
    <w:rsid w:val="00F00A84"/>
    <w:rsid w:val="00F00B01"/>
    <w:rsid w:val="00F00DD2"/>
    <w:rsid w:val="00F01377"/>
    <w:rsid w:val="00F02A05"/>
    <w:rsid w:val="00F0343B"/>
    <w:rsid w:val="00F03CA4"/>
    <w:rsid w:val="00F051F9"/>
    <w:rsid w:val="00F06197"/>
    <w:rsid w:val="00F07161"/>
    <w:rsid w:val="00F100EF"/>
    <w:rsid w:val="00F106F0"/>
    <w:rsid w:val="00F11E94"/>
    <w:rsid w:val="00F12224"/>
    <w:rsid w:val="00F12632"/>
    <w:rsid w:val="00F12690"/>
    <w:rsid w:val="00F135CC"/>
    <w:rsid w:val="00F1363A"/>
    <w:rsid w:val="00F13B4D"/>
    <w:rsid w:val="00F13B72"/>
    <w:rsid w:val="00F154FA"/>
    <w:rsid w:val="00F166A8"/>
    <w:rsid w:val="00F16F64"/>
    <w:rsid w:val="00F20B12"/>
    <w:rsid w:val="00F20C80"/>
    <w:rsid w:val="00F21D99"/>
    <w:rsid w:val="00F22548"/>
    <w:rsid w:val="00F23490"/>
    <w:rsid w:val="00F2370F"/>
    <w:rsid w:val="00F24859"/>
    <w:rsid w:val="00F250CD"/>
    <w:rsid w:val="00F2579D"/>
    <w:rsid w:val="00F25DCE"/>
    <w:rsid w:val="00F25E5A"/>
    <w:rsid w:val="00F26C46"/>
    <w:rsid w:val="00F26D7F"/>
    <w:rsid w:val="00F27500"/>
    <w:rsid w:val="00F277AF"/>
    <w:rsid w:val="00F3170D"/>
    <w:rsid w:val="00F31E0D"/>
    <w:rsid w:val="00F322A8"/>
    <w:rsid w:val="00F33120"/>
    <w:rsid w:val="00F349FF"/>
    <w:rsid w:val="00F362AA"/>
    <w:rsid w:val="00F414B7"/>
    <w:rsid w:val="00F4174C"/>
    <w:rsid w:val="00F42241"/>
    <w:rsid w:val="00F42C5F"/>
    <w:rsid w:val="00F42E5F"/>
    <w:rsid w:val="00F434AE"/>
    <w:rsid w:val="00F438CF"/>
    <w:rsid w:val="00F43D12"/>
    <w:rsid w:val="00F453F6"/>
    <w:rsid w:val="00F456AA"/>
    <w:rsid w:val="00F46114"/>
    <w:rsid w:val="00F46957"/>
    <w:rsid w:val="00F46E71"/>
    <w:rsid w:val="00F4798E"/>
    <w:rsid w:val="00F47EEC"/>
    <w:rsid w:val="00F47FF0"/>
    <w:rsid w:val="00F5218B"/>
    <w:rsid w:val="00F52EE3"/>
    <w:rsid w:val="00F53D5A"/>
    <w:rsid w:val="00F5443D"/>
    <w:rsid w:val="00F56078"/>
    <w:rsid w:val="00F5657D"/>
    <w:rsid w:val="00F56D36"/>
    <w:rsid w:val="00F5784A"/>
    <w:rsid w:val="00F5796F"/>
    <w:rsid w:val="00F5AF72"/>
    <w:rsid w:val="00F60197"/>
    <w:rsid w:val="00F60B78"/>
    <w:rsid w:val="00F62EAC"/>
    <w:rsid w:val="00F62F9E"/>
    <w:rsid w:val="00F6373E"/>
    <w:rsid w:val="00F65609"/>
    <w:rsid w:val="00F668E0"/>
    <w:rsid w:val="00F66EDA"/>
    <w:rsid w:val="00F6767F"/>
    <w:rsid w:val="00F70473"/>
    <w:rsid w:val="00F70657"/>
    <w:rsid w:val="00F707AD"/>
    <w:rsid w:val="00F7136E"/>
    <w:rsid w:val="00F71425"/>
    <w:rsid w:val="00F730CE"/>
    <w:rsid w:val="00F735D2"/>
    <w:rsid w:val="00F73D9C"/>
    <w:rsid w:val="00F740B4"/>
    <w:rsid w:val="00F74532"/>
    <w:rsid w:val="00F74D04"/>
    <w:rsid w:val="00F758FA"/>
    <w:rsid w:val="00F764C7"/>
    <w:rsid w:val="00F77128"/>
    <w:rsid w:val="00F77794"/>
    <w:rsid w:val="00F779A1"/>
    <w:rsid w:val="00F77F24"/>
    <w:rsid w:val="00F801A4"/>
    <w:rsid w:val="00F80326"/>
    <w:rsid w:val="00F81901"/>
    <w:rsid w:val="00F8206C"/>
    <w:rsid w:val="00F82BA4"/>
    <w:rsid w:val="00F82EB9"/>
    <w:rsid w:val="00F83726"/>
    <w:rsid w:val="00F83D06"/>
    <w:rsid w:val="00F854FF"/>
    <w:rsid w:val="00F855C0"/>
    <w:rsid w:val="00F85EE0"/>
    <w:rsid w:val="00F866B7"/>
    <w:rsid w:val="00F86805"/>
    <w:rsid w:val="00F87828"/>
    <w:rsid w:val="00F90877"/>
    <w:rsid w:val="00F9166B"/>
    <w:rsid w:val="00F9225A"/>
    <w:rsid w:val="00F92B98"/>
    <w:rsid w:val="00F93346"/>
    <w:rsid w:val="00F9438A"/>
    <w:rsid w:val="00F947A9"/>
    <w:rsid w:val="00F94CFD"/>
    <w:rsid w:val="00F9574D"/>
    <w:rsid w:val="00F959AF"/>
    <w:rsid w:val="00F96DB5"/>
    <w:rsid w:val="00F97C9E"/>
    <w:rsid w:val="00FA0A01"/>
    <w:rsid w:val="00FA1887"/>
    <w:rsid w:val="00FA2C32"/>
    <w:rsid w:val="00FA2F98"/>
    <w:rsid w:val="00FA3F41"/>
    <w:rsid w:val="00FA4663"/>
    <w:rsid w:val="00FA49F4"/>
    <w:rsid w:val="00FA4D29"/>
    <w:rsid w:val="00FA6CE8"/>
    <w:rsid w:val="00FA73D0"/>
    <w:rsid w:val="00FA73D1"/>
    <w:rsid w:val="00FA7A92"/>
    <w:rsid w:val="00FA7B32"/>
    <w:rsid w:val="00FA7EC8"/>
    <w:rsid w:val="00FAE031"/>
    <w:rsid w:val="00FB04AB"/>
    <w:rsid w:val="00FB0E9C"/>
    <w:rsid w:val="00FB302C"/>
    <w:rsid w:val="00FB329D"/>
    <w:rsid w:val="00FB3DBE"/>
    <w:rsid w:val="00FB429D"/>
    <w:rsid w:val="00FB5768"/>
    <w:rsid w:val="00FB7437"/>
    <w:rsid w:val="00FC10AC"/>
    <w:rsid w:val="00FC1444"/>
    <w:rsid w:val="00FC1D50"/>
    <w:rsid w:val="00FC3A0A"/>
    <w:rsid w:val="00FC3CA9"/>
    <w:rsid w:val="00FC4110"/>
    <w:rsid w:val="00FC5518"/>
    <w:rsid w:val="00FC6F55"/>
    <w:rsid w:val="00FC72B8"/>
    <w:rsid w:val="00FC79E1"/>
    <w:rsid w:val="00FC7B7D"/>
    <w:rsid w:val="00FD01D8"/>
    <w:rsid w:val="00FD0E11"/>
    <w:rsid w:val="00FD121A"/>
    <w:rsid w:val="00FD130F"/>
    <w:rsid w:val="00FD1B59"/>
    <w:rsid w:val="00FD1C82"/>
    <w:rsid w:val="00FD205F"/>
    <w:rsid w:val="00FD23DD"/>
    <w:rsid w:val="00FD3009"/>
    <w:rsid w:val="00FD38CE"/>
    <w:rsid w:val="00FD3EC3"/>
    <w:rsid w:val="00FD54AA"/>
    <w:rsid w:val="00FD57C2"/>
    <w:rsid w:val="00FD5FC3"/>
    <w:rsid w:val="00FD6684"/>
    <w:rsid w:val="00FD6882"/>
    <w:rsid w:val="00FD7577"/>
    <w:rsid w:val="00FD7594"/>
    <w:rsid w:val="00FE077C"/>
    <w:rsid w:val="00FE07B9"/>
    <w:rsid w:val="00FE15B3"/>
    <w:rsid w:val="00FE243E"/>
    <w:rsid w:val="00FE2565"/>
    <w:rsid w:val="00FE2C1E"/>
    <w:rsid w:val="00FE5800"/>
    <w:rsid w:val="00FE5C19"/>
    <w:rsid w:val="00FE651B"/>
    <w:rsid w:val="00FE7523"/>
    <w:rsid w:val="00FE7E93"/>
    <w:rsid w:val="00FF0446"/>
    <w:rsid w:val="00FF0983"/>
    <w:rsid w:val="00FF0E0C"/>
    <w:rsid w:val="00FF13F9"/>
    <w:rsid w:val="00FF17B5"/>
    <w:rsid w:val="00FF1EBF"/>
    <w:rsid w:val="00FF2EC5"/>
    <w:rsid w:val="00FF2F53"/>
    <w:rsid w:val="00FF3476"/>
    <w:rsid w:val="00FF3E40"/>
    <w:rsid w:val="00FF47BD"/>
    <w:rsid w:val="00FF47D7"/>
    <w:rsid w:val="00FF612D"/>
    <w:rsid w:val="00FF644E"/>
    <w:rsid w:val="00FF77DB"/>
    <w:rsid w:val="00FF7DC0"/>
    <w:rsid w:val="01002A4D"/>
    <w:rsid w:val="010544F0"/>
    <w:rsid w:val="010F769C"/>
    <w:rsid w:val="0117E904"/>
    <w:rsid w:val="011857FA"/>
    <w:rsid w:val="011FBD81"/>
    <w:rsid w:val="012177BB"/>
    <w:rsid w:val="0127DF94"/>
    <w:rsid w:val="012A45EE"/>
    <w:rsid w:val="0136B0FB"/>
    <w:rsid w:val="013FC8F1"/>
    <w:rsid w:val="0148A197"/>
    <w:rsid w:val="0149AA33"/>
    <w:rsid w:val="01500CD5"/>
    <w:rsid w:val="015FDE06"/>
    <w:rsid w:val="01601EDA"/>
    <w:rsid w:val="01674C07"/>
    <w:rsid w:val="0169E5D7"/>
    <w:rsid w:val="01770EED"/>
    <w:rsid w:val="017DBF3E"/>
    <w:rsid w:val="0181ABD8"/>
    <w:rsid w:val="0186EAEF"/>
    <w:rsid w:val="0191E42E"/>
    <w:rsid w:val="01A28527"/>
    <w:rsid w:val="01ADC7FF"/>
    <w:rsid w:val="01C13F66"/>
    <w:rsid w:val="01CD8200"/>
    <w:rsid w:val="01CFD350"/>
    <w:rsid w:val="01D0FF8B"/>
    <w:rsid w:val="01D91D77"/>
    <w:rsid w:val="01DC3B28"/>
    <w:rsid w:val="01E2377E"/>
    <w:rsid w:val="01FC3864"/>
    <w:rsid w:val="01FFD1BA"/>
    <w:rsid w:val="0202BFDD"/>
    <w:rsid w:val="020568D4"/>
    <w:rsid w:val="02085B84"/>
    <w:rsid w:val="020D3965"/>
    <w:rsid w:val="02114BBF"/>
    <w:rsid w:val="02127551"/>
    <w:rsid w:val="021FB5C4"/>
    <w:rsid w:val="0223E9D0"/>
    <w:rsid w:val="02307668"/>
    <w:rsid w:val="024AA69F"/>
    <w:rsid w:val="02532E77"/>
    <w:rsid w:val="027BFF7E"/>
    <w:rsid w:val="0282D9D8"/>
    <w:rsid w:val="028368EB"/>
    <w:rsid w:val="028A3E9B"/>
    <w:rsid w:val="02A9A3A2"/>
    <w:rsid w:val="02AE6393"/>
    <w:rsid w:val="02B6C3FC"/>
    <w:rsid w:val="02CBD7ED"/>
    <w:rsid w:val="02D08D54"/>
    <w:rsid w:val="02E35933"/>
    <w:rsid w:val="02E5E519"/>
    <w:rsid w:val="030F129E"/>
    <w:rsid w:val="031A3D03"/>
    <w:rsid w:val="031AAA4D"/>
    <w:rsid w:val="031F8499"/>
    <w:rsid w:val="034530FE"/>
    <w:rsid w:val="03463BAB"/>
    <w:rsid w:val="034D4A5E"/>
    <w:rsid w:val="0350E349"/>
    <w:rsid w:val="03615967"/>
    <w:rsid w:val="03655403"/>
    <w:rsid w:val="0366A025"/>
    <w:rsid w:val="036FF9CF"/>
    <w:rsid w:val="0371C6C8"/>
    <w:rsid w:val="0386E3A5"/>
    <w:rsid w:val="03871104"/>
    <w:rsid w:val="03873D39"/>
    <w:rsid w:val="038A41E5"/>
    <w:rsid w:val="038CB300"/>
    <w:rsid w:val="038F8466"/>
    <w:rsid w:val="0391C226"/>
    <w:rsid w:val="0398AAD5"/>
    <w:rsid w:val="039BB350"/>
    <w:rsid w:val="03A8D374"/>
    <w:rsid w:val="03B3C604"/>
    <w:rsid w:val="03BA8A06"/>
    <w:rsid w:val="03C91C34"/>
    <w:rsid w:val="03C9EB32"/>
    <w:rsid w:val="03CB63BB"/>
    <w:rsid w:val="03D02844"/>
    <w:rsid w:val="03D45FC2"/>
    <w:rsid w:val="03D55170"/>
    <w:rsid w:val="03E12904"/>
    <w:rsid w:val="03E5AA37"/>
    <w:rsid w:val="03F0CCC3"/>
    <w:rsid w:val="03F16BA2"/>
    <w:rsid w:val="04065015"/>
    <w:rsid w:val="04166B10"/>
    <w:rsid w:val="0416F483"/>
    <w:rsid w:val="04197244"/>
    <w:rsid w:val="041EC064"/>
    <w:rsid w:val="0433DC24"/>
    <w:rsid w:val="043DB94E"/>
    <w:rsid w:val="0441C2E8"/>
    <w:rsid w:val="044BC87E"/>
    <w:rsid w:val="044D9DF7"/>
    <w:rsid w:val="04540BBF"/>
    <w:rsid w:val="04656790"/>
    <w:rsid w:val="04764256"/>
    <w:rsid w:val="047ACDF0"/>
    <w:rsid w:val="047F803C"/>
    <w:rsid w:val="047FB8A0"/>
    <w:rsid w:val="0485DC4C"/>
    <w:rsid w:val="04862041"/>
    <w:rsid w:val="0487745E"/>
    <w:rsid w:val="048BADA7"/>
    <w:rsid w:val="04954737"/>
    <w:rsid w:val="04A158EA"/>
    <w:rsid w:val="04AF7864"/>
    <w:rsid w:val="04B24A9F"/>
    <w:rsid w:val="04BCCC07"/>
    <w:rsid w:val="04C1CEFD"/>
    <w:rsid w:val="04DBBA59"/>
    <w:rsid w:val="04E36FF3"/>
    <w:rsid w:val="04F4DCAB"/>
    <w:rsid w:val="05075DFD"/>
    <w:rsid w:val="051A3BF1"/>
    <w:rsid w:val="0524B1E4"/>
    <w:rsid w:val="0526D02A"/>
    <w:rsid w:val="052D8B69"/>
    <w:rsid w:val="053554AD"/>
    <w:rsid w:val="053EC5A1"/>
    <w:rsid w:val="053F5A51"/>
    <w:rsid w:val="054717CE"/>
    <w:rsid w:val="054B109D"/>
    <w:rsid w:val="054BE257"/>
    <w:rsid w:val="056EB81F"/>
    <w:rsid w:val="058D87B0"/>
    <w:rsid w:val="058ED144"/>
    <w:rsid w:val="05A06267"/>
    <w:rsid w:val="05A38CFC"/>
    <w:rsid w:val="05A4EA93"/>
    <w:rsid w:val="05A6B6EB"/>
    <w:rsid w:val="05A84DF1"/>
    <w:rsid w:val="05CD97EA"/>
    <w:rsid w:val="05D4C346"/>
    <w:rsid w:val="05D50C40"/>
    <w:rsid w:val="05EC9AB2"/>
    <w:rsid w:val="05EF8477"/>
    <w:rsid w:val="060CB37B"/>
    <w:rsid w:val="0613ED70"/>
    <w:rsid w:val="061A4D1B"/>
    <w:rsid w:val="061AC1F8"/>
    <w:rsid w:val="06203FC0"/>
    <w:rsid w:val="0641CC23"/>
    <w:rsid w:val="064B2F2A"/>
    <w:rsid w:val="0667D843"/>
    <w:rsid w:val="066EC1B7"/>
    <w:rsid w:val="06761181"/>
    <w:rsid w:val="067EF556"/>
    <w:rsid w:val="0693845F"/>
    <w:rsid w:val="069E72FD"/>
    <w:rsid w:val="06A092B6"/>
    <w:rsid w:val="06A79B87"/>
    <w:rsid w:val="06A7ADCB"/>
    <w:rsid w:val="06B01101"/>
    <w:rsid w:val="06B23479"/>
    <w:rsid w:val="06B349F8"/>
    <w:rsid w:val="06B3E239"/>
    <w:rsid w:val="06BDA562"/>
    <w:rsid w:val="06BDAA8E"/>
    <w:rsid w:val="06C47CE3"/>
    <w:rsid w:val="06C9AA93"/>
    <w:rsid w:val="06D0E30F"/>
    <w:rsid w:val="06E120D8"/>
    <w:rsid w:val="06EE7018"/>
    <w:rsid w:val="06EFBEF0"/>
    <w:rsid w:val="06F687BB"/>
    <w:rsid w:val="06FE1F71"/>
    <w:rsid w:val="0700EC4B"/>
    <w:rsid w:val="07035456"/>
    <w:rsid w:val="07108ABE"/>
    <w:rsid w:val="0712F054"/>
    <w:rsid w:val="0714B1AA"/>
    <w:rsid w:val="07162635"/>
    <w:rsid w:val="071ED03D"/>
    <w:rsid w:val="0760CA66"/>
    <w:rsid w:val="0761FEF3"/>
    <w:rsid w:val="0762BF18"/>
    <w:rsid w:val="07656879"/>
    <w:rsid w:val="076ABAC2"/>
    <w:rsid w:val="076F24DB"/>
    <w:rsid w:val="0772FE08"/>
    <w:rsid w:val="0779BFF2"/>
    <w:rsid w:val="077E18C9"/>
    <w:rsid w:val="07828A7D"/>
    <w:rsid w:val="07831AAB"/>
    <w:rsid w:val="078844E7"/>
    <w:rsid w:val="0798B55E"/>
    <w:rsid w:val="079B21B2"/>
    <w:rsid w:val="07B4BB53"/>
    <w:rsid w:val="07B69A57"/>
    <w:rsid w:val="07C03646"/>
    <w:rsid w:val="07C419C1"/>
    <w:rsid w:val="08012144"/>
    <w:rsid w:val="080B55BA"/>
    <w:rsid w:val="08127AF4"/>
    <w:rsid w:val="08185B93"/>
    <w:rsid w:val="081F7DB8"/>
    <w:rsid w:val="0828DB6D"/>
    <w:rsid w:val="082F2B03"/>
    <w:rsid w:val="0833CD54"/>
    <w:rsid w:val="083920D8"/>
    <w:rsid w:val="084C6AF7"/>
    <w:rsid w:val="086852BA"/>
    <w:rsid w:val="08747A71"/>
    <w:rsid w:val="087B3154"/>
    <w:rsid w:val="087C84A3"/>
    <w:rsid w:val="08A4DE89"/>
    <w:rsid w:val="08AB4F7D"/>
    <w:rsid w:val="08BA3AEB"/>
    <w:rsid w:val="08C501E9"/>
    <w:rsid w:val="08D2F218"/>
    <w:rsid w:val="08DC0F95"/>
    <w:rsid w:val="08DD0749"/>
    <w:rsid w:val="08E28065"/>
    <w:rsid w:val="08E9F4B5"/>
    <w:rsid w:val="08FAEEEA"/>
    <w:rsid w:val="08FE843F"/>
    <w:rsid w:val="08FFD3C5"/>
    <w:rsid w:val="090122EE"/>
    <w:rsid w:val="09199132"/>
    <w:rsid w:val="091CAAA1"/>
    <w:rsid w:val="092443DD"/>
    <w:rsid w:val="09334B3C"/>
    <w:rsid w:val="093ADC58"/>
    <w:rsid w:val="09415225"/>
    <w:rsid w:val="0948643B"/>
    <w:rsid w:val="094C19D7"/>
    <w:rsid w:val="09504ABE"/>
    <w:rsid w:val="0961C7EE"/>
    <w:rsid w:val="097102FD"/>
    <w:rsid w:val="09744A87"/>
    <w:rsid w:val="097C05E8"/>
    <w:rsid w:val="0984532A"/>
    <w:rsid w:val="0987A733"/>
    <w:rsid w:val="098EA5D9"/>
    <w:rsid w:val="098EF5A6"/>
    <w:rsid w:val="099316C6"/>
    <w:rsid w:val="099C83AD"/>
    <w:rsid w:val="099FF8B1"/>
    <w:rsid w:val="09AD4091"/>
    <w:rsid w:val="09BA89EA"/>
    <w:rsid w:val="09BB3179"/>
    <w:rsid w:val="09BCD473"/>
    <w:rsid w:val="09D10A0E"/>
    <w:rsid w:val="09F3587E"/>
    <w:rsid w:val="09F3AC26"/>
    <w:rsid w:val="0A07CD0B"/>
    <w:rsid w:val="0A0E25EA"/>
    <w:rsid w:val="0A17518D"/>
    <w:rsid w:val="0A1A30E4"/>
    <w:rsid w:val="0A2850D6"/>
    <w:rsid w:val="0A374CE7"/>
    <w:rsid w:val="0A37F816"/>
    <w:rsid w:val="0A3D55CD"/>
    <w:rsid w:val="0A5A80B3"/>
    <w:rsid w:val="0A5CD67F"/>
    <w:rsid w:val="0A66721F"/>
    <w:rsid w:val="0A79483B"/>
    <w:rsid w:val="0A7FCE69"/>
    <w:rsid w:val="0A89FD70"/>
    <w:rsid w:val="0A8ED77F"/>
    <w:rsid w:val="0A919123"/>
    <w:rsid w:val="0A99621B"/>
    <w:rsid w:val="0A99D34B"/>
    <w:rsid w:val="0AA790EE"/>
    <w:rsid w:val="0AA7F6C4"/>
    <w:rsid w:val="0AB3C7B3"/>
    <w:rsid w:val="0AC6BA61"/>
    <w:rsid w:val="0AC6F7B4"/>
    <w:rsid w:val="0AC93EDA"/>
    <w:rsid w:val="0ADFC416"/>
    <w:rsid w:val="0B01831F"/>
    <w:rsid w:val="0B0D63F7"/>
    <w:rsid w:val="0B0E12EA"/>
    <w:rsid w:val="0B13707C"/>
    <w:rsid w:val="0B17B1C7"/>
    <w:rsid w:val="0B221671"/>
    <w:rsid w:val="0B29C60B"/>
    <w:rsid w:val="0B43AD2C"/>
    <w:rsid w:val="0B457F7E"/>
    <w:rsid w:val="0B4816E8"/>
    <w:rsid w:val="0B4A448C"/>
    <w:rsid w:val="0B4B2137"/>
    <w:rsid w:val="0B501C82"/>
    <w:rsid w:val="0B5C6FE7"/>
    <w:rsid w:val="0B604AC1"/>
    <w:rsid w:val="0B66E7C8"/>
    <w:rsid w:val="0B6B0BC0"/>
    <w:rsid w:val="0B6B7BAB"/>
    <w:rsid w:val="0B6D8E7E"/>
    <w:rsid w:val="0B709915"/>
    <w:rsid w:val="0B723946"/>
    <w:rsid w:val="0B749732"/>
    <w:rsid w:val="0B847639"/>
    <w:rsid w:val="0B94DF86"/>
    <w:rsid w:val="0BA5E97A"/>
    <w:rsid w:val="0BB7815A"/>
    <w:rsid w:val="0BBED3B3"/>
    <w:rsid w:val="0BD27A26"/>
    <w:rsid w:val="0BD58094"/>
    <w:rsid w:val="0BD625BB"/>
    <w:rsid w:val="0BE09442"/>
    <w:rsid w:val="0BEE2A5C"/>
    <w:rsid w:val="0BF82E3F"/>
    <w:rsid w:val="0C080FBE"/>
    <w:rsid w:val="0C11524D"/>
    <w:rsid w:val="0C1C2F90"/>
    <w:rsid w:val="0C281586"/>
    <w:rsid w:val="0C2A6C33"/>
    <w:rsid w:val="0C31C5E5"/>
    <w:rsid w:val="0C519095"/>
    <w:rsid w:val="0C598278"/>
    <w:rsid w:val="0C7493D3"/>
    <w:rsid w:val="0C9FD8BA"/>
    <w:rsid w:val="0CAA82C4"/>
    <w:rsid w:val="0CAFB502"/>
    <w:rsid w:val="0CC86633"/>
    <w:rsid w:val="0CCDA3E1"/>
    <w:rsid w:val="0CD289F3"/>
    <w:rsid w:val="0CD41434"/>
    <w:rsid w:val="0CD7D063"/>
    <w:rsid w:val="0CEDE3E8"/>
    <w:rsid w:val="0CEF55C9"/>
    <w:rsid w:val="0D04E26F"/>
    <w:rsid w:val="0D051E00"/>
    <w:rsid w:val="0D0660AA"/>
    <w:rsid w:val="0D226815"/>
    <w:rsid w:val="0D3007AD"/>
    <w:rsid w:val="0D39DF07"/>
    <w:rsid w:val="0D4C8BB2"/>
    <w:rsid w:val="0D4DAE59"/>
    <w:rsid w:val="0D4F1029"/>
    <w:rsid w:val="0D5B8537"/>
    <w:rsid w:val="0D600C63"/>
    <w:rsid w:val="0D64C01B"/>
    <w:rsid w:val="0D66CD07"/>
    <w:rsid w:val="0D68382E"/>
    <w:rsid w:val="0D7A61D8"/>
    <w:rsid w:val="0D7A77BA"/>
    <w:rsid w:val="0D86AF19"/>
    <w:rsid w:val="0D891FE4"/>
    <w:rsid w:val="0D948DBB"/>
    <w:rsid w:val="0D950330"/>
    <w:rsid w:val="0D9C7283"/>
    <w:rsid w:val="0DB66C4D"/>
    <w:rsid w:val="0DC257BC"/>
    <w:rsid w:val="0DC3D968"/>
    <w:rsid w:val="0DC72DD8"/>
    <w:rsid w:val="0DD0DC5D"/>
    <w:rsid w:val="0DD8E4E8"/>
    <w:rsid w:val="0DE18335"/>
    <w:rsid w:val="0DE4235B"/>
    <w:rsid w:val="0DE7901A"/>
    <w:rsid w:val="0E1F8783"/>
    <w:rsid w:val="0E20B147"/>
    <w:rsid w:val="0E21F6BB"/>
    <w:rsid w:val="0E3147F0"/>
    <w:rsid w:val="0E32B896"/>
    <w:rsid w:val="0E348861"/>
    <w:rsid w:val="0E363EFF"/>
    <w:rsid w:val="0E4265FD"/>
    <w:rsid w:val="0E495BA0"/>
    <w:rsid w:val="0E64A3AE"/>
    <w:rsid w:val="0E664AAB"/>
    <w:rsid w:val="0E6BEEC8"/>
    <w:rsid w:val="0E77721C"/>
    <w:rsid w:val="0E7D9CBC"/>
    <w:rsid w:val="0E7FEA0B"/>
    <w:rsid w:val="0E827927"/>
    <w:rsid w:val="0E935AF9"/>
    <w:rsid w:val="0E9C90A8"/>
    <w:rsid w:val="0E9CEB6D"/>
    <w:rsid w:val="0E9DDEC8"/>
    <w:rsid w:val="0EA16291"/>
    <w:rsid w:val="0EA438CB"/>
    <w:rsid w:val="0EB74433"/>
    <w:rsid w:val="0EBA07AD"/>
    <w:rsid w:val="0EBF88C3"/>
    <w:rsid w:val="0EC3885E"/>
    <w:rsid w:val="0EC982E5"/>
    <w:rsid w:val="0ECA25A2"/>
    <w:rsid w:val="0ECAE782"/>
    <w:rsid w:val="0EDE6867"/>
    <w:rsid w:val="0EDF214E"/>
    <w:rsid w:val="0EFFCD8B"/>
    <w:rsid w:val="0F1FE6FB"/>
    <w:rsid w:val="0F23C759"/>
    <w:rsid w:val="0F318142"/>
    <w:rsid w:val="0F3C498B"/>
    <w:rsid w:val="0F676835"/>
    <w:rsid w:val="0F74B08E"/>
    <w:rsid w:val="0F74E943"/>
    <w:rsid w:val="0F756467"/>
    <w:rsid w:val="0F7838FF"/>
    <w:rsid w:val="0F7C2202"/>
    <w:rsid w:val="0F898866"/>
    <w:rsid w:val="0F89E554"/>
    <w:rsid w:val="0F9CE93F"/>
    <w:rsid w:val="0F9E2778"/>
    <w:rsid w:val="0FA58CB0"/>
    <w:rsid w:val="0FAE4709"/>
    <w:rsid w:val="0FBAD74D"/>
    <w:rsid w:val="0FBB46C5"/>
    <w:rsid w:val="0FBE2821"/>
    <w:rsid w:val="0FC6A135"/>
    <w:rsid w:val="0FD0D7D4"/>
    <w:rsid w:val="0FD16D35"/>
    <w:rsid w:val="0FE68790"/>
    <w:rsid w:val="0FEC276C"/>
    <w:rsid w:val="0FEDC866"/>
    <w:rsid w:val="0FFAFC40"/>
    <w:rsid w:val="100F16F7"/>
    <w:rsid w:val="10187759"/>
    <w:rsid w:val="101E3424"/>
    <w:rsid w:val="1038F881"/>
    <w:rsid w:val="103C110E"/>
    <w:rsid w:val="103CEB5A"/>
    <w:rsid w:val="103DF636"/>
    <w:rsid w:val="1044A154"/>
    <w:rsid w:val="10462DCD"/>
    <w:rsid w:val="104A6858"/>
    <w:rsid w:val="105A450A"/>
    <w:rsid w:val="1060FA5A"/>
    <w:rsid w:val="10626383"/>
    <w:rsid w:val="1066DD62"/>
    <w:rsid w:val="1069257D"/>
    <w:rsid w:val="1069D25B"/>
    <w:rsid w:val="10719F32"/>
    <w:rsid w:val="1071EBBC"/>
    <w:rsid w:val="1084C45E"/>
    <w:rsid w:val="1092CD6D"/>
    <w:rsid w:val="109EC9A1"/>
    <w:rsid w:val="109FA84B"/>
    <w:rsid w:val="10A4F018"/>
    <w:rsid w:val="10AA4C8C"/>
    <w:rsid w:val="10B57AB6"/>
    <w:rsid w:val="10B8C7CD"/>
    <w:rsid w:val="10C2A5F9"/>
    <w:rsid w:val="10C3A10C"/>
    <w:rsid w:val="10C4AFD5"/>
    <w:rsid w:val="10CA2336"/>
    <w:rsid w:val="10CA68C0"/>
    <w:rsid w:val="10D527ED"/>
    <w:rsid w:val="10DA7B23"/>
    <w:rsid w:val="10E22A02"/>
    <w:rsid w:val="10FF913D"/>
    <w:rsid w:val="1108B28B"/>
    <w:rsid w:val="1116ABA4"/>
    <w:rsid w:val="111B317E"/>
    <w:rsid w:val="1122679A"/>
    <w:rsid w:val="112F55C2"/>
    <w:rsid w:val="113461BC"/>
    <w:rsid w:val="1148A260"/>
    <w:rsid w:val="114AB47C"/>
    <w:rsid w:val="114EA442"/>
    <w:rsid w:val="116251D2"/>
    <w:rsid w:val="117BDCCF"/>
    <w:rsid w:val="117F2308"/>
    <w:rsid w:val="11840E39"/>
    <w:rsid w:val="118983D4"/>
    <w:rsid w:val="118D9E7B"/>
    <w:rsid w:val="118DCB6B"/>
    <w:rsid w:val="11921CA0"/>
    <w:rsid w:val="11929355"/>
    <w:rsid w:val="119E0A7C"/>
    <w:rsid w:val="11A711AC"/>
    <w:rsid w:val="11BC4B00"/>
    <w:rsid w:val="11BD5CB9"/>
    <w:rsid w:val="11C44D30"/>
    <w:rsid w:val="11C5CD91"/>
    <w:rsid w:val="11C72AEF"/>
    <w:rsid w:val="11C91156"/>
    <w:rsid w:val="11CDFD1E"/>
    <w:rsid w:val="11E21285"/>
    <w:rsid w:val="11E9F4EB"/>
    <w:rsid w:val="11F076A5"/>
    <w:rsid w:val="11F2CD89"/>
    <w:rsid w:val="12109E2B"/>
    <w:rsid w:val="1220879A"/>
    <w:rsid w:val="122BD7C3"/>
    <w:rsid w:val="122C2473"/>
    <w:rsid w:val="12434906"/>
    <w:rsid w:val="12485C7B"/>
    <w:rsid w:val="1250DA22"/>
    <w:rsid w:val="125215FE"/>
    <w:rsid w:val="1262E5F0"/>
    <w:rsid w:val="1269A240"/>
    <w:rsid w:val="126C62BA"/>
    <w:rsid w:val="126E6865"/>
    <w:rsid w:val="1276B4BD"/>
    <w:rsid w:val="128A6DFF"/>
    <w:rsid w:val="1296B068"/>
    <w:rsid w:val="12A025DE"/>
    <w:rsid w:val="12A39A7C"/>
    <w:rsid w:val="12B1FDC6"/>
    <w:rsid w:val="12B8EF41"/>
    <w:rsid w:val="12B9C52E"/>
    <w:rsid w:val="12BD68ED"/>
    <w:rsid w:val="12C20EA1"/>
    <w:rsid w:val="12C9D873"/>
    <w:rsid w:val="12CEABA5"/>
    <w:rsid w:val="12D56825"/>
    <w:rsid w:val="12D7C4A2"/>
    <w:rsid w:val="12DD2893"/>
    <w:rsid w:val="12DEC0A5"/>
    <w:rsid w:val="12E8D132"/>
    <w:rsid w:val="12EF6468"/>
    <w:rsid w:val="12F26F55"/>
    <w:rsid w:val="12F350B3"/>
    <w:rsid w:val="12F902F4"/>
    <w:rsid w:val="12FB2125"/>
    <w:rsid w:val="12FCD388"/>
    <w:rsid w:val="12FD7881"/>
    <w:rsid w:val="131197B1"/>
    <w:rsid w:val="13171286"/>
    <w:rsid w:val="1320E5BC"/>
    <w:rsid w:val="1324B0C3"/>
    <w:rsid w:val="132569D3"/>
    <w:rsid w:val="13271D06"/>
    <w:rsid w:val="13284855"/>
    <w:rsid w:val="133DA04C"/>
    <w:rsid w:val="134C4B02"/>
    <w:rsid w:val="13570F5B"/>
    <w:rsid w:val="135B83DC"/>
    <w:rsid w:val="1362EC26"/>
    <w:rsid w:val="136616A5"/>
    <w:rsid w:val="136DCDB7"/>
    <w:rsid w:val="13711D13"/>
    <w:rsid w:val="1373D584"/>
    <w:rsid w:val="137633EC"/>
    <w:rsid w:val="137BD189"/>
    <w:rsid w:val="137DE688"/>
    <w:rsid w:val="138BCCB0"/>
    <w:rsid w:val="138C4A41"/>
    <w:rsid w:val="13A5358A"/>
    <w:rsid w:val="13B04943"/>
    <w:rsid w:val="13B0FBFD"/>
    <w:rsid w:val="13C0D597"/>
    <w:rsid w:val="13C27441"/>
    <w:rsid w:val="13CA1102"/>
    <w:rsid w:val="13CAC2FD"/>
    <w:rsid w:val="13CEB66F"/>
    <w:rsid w:val="13E42CDC"/>
    <w:rsid w:val="13E7B073"/>
    <w:rsid w:val="13EB9669"/>
    <w:rsid w:val="13EBA62A"/>
    <w:rsid w:val="13EE6302"/>
    <w:rsid w:val="13F011BE"/>
    <w:rsid w:val="13FA8F5B"/>
    <w:rsid w:val="14086F78"/>
    <w:rsid w:val="141A3B41"/>
    <w:rsid w:val="141D119F"/>
    <w:rsid w:val="14283334"/>
    <w:rsid w:val="142C7114"/>
    <w:rsid w:val="1430D51E"/>
    <w:rsid w:val="14318A36"/>
    <w:rsid w:val="14337127"/>
    <w:rsid w:val="1444CD50"/>
    <w:rsid w:val="144D1B04"/>
    <w:rsid w:val="144E4C66"/>
    <w:rsid w:val="1450E946"/>
    <w:rsid w:val="14546223"/>
    <w:rsid w:val="14548391"/>
    <w:rsid w:val="146057BE"/>
    <w:rsid w:val="14730986"/>
    <w:rsid w:val="1478EE0F"/>
    <w:rsid w:val="14844027"/>
    <w:rsid w:val="14865470"/>
    <w:rsid w:val="148F23FA"/>
    <w:rsid w:val="1493C45F"/>
    <w:rsid w:val="149FC826"/>
    <w:rsid w:val="14AD6E09"/>
    <w:rsid w:val="14D6AFEC"/>
    <w:rsid w:val="15054B37"/>
    <w:rsid w:val="150842DE"/>
    <w:rsid w:val="152E73AA"/>
    <w:rsid w:val="15376153"/>
    <w:rsid w:val="153D8815"/>
    <w:rsid w:val="15451265"/>
    <w:rsid w:val="15453618"/>
    <w:rsid w:val="155297BD"/>
    <w:rsid w:val="1553FCC6"/>
    <w:rsid w:val="15633A7D"/>
    <w:rsid w:val="15637885"/>
    <w:rsid w:val="158A9528"/>
    <w:rsid w:val="158BA047"/>
    <w:rsid w:val="15AA9D97"/>
    <w:rsid w:val="15AC2950"/>
    <w:rsid w:val="15B5A6FB"/>
    <w:rsid w:val="15B7D14C"/>
    <w:rsid w:val="15BBD61A"/>
    <w:rsid w:val="15C47B9F"/>
    <w:rsid w:val="15C5D389"/>
    <w:rsid w:val="15CFC1CC"/>
    <w:rsid w:val="15F14BA8"/>
    <w:rsid w:val="15FA2517"/>
    <w:rsid w:val="1602339B"/>
    <w:rsid w:val="16074144"/>
    <w:rsid w:val="160DF7C4"/>
    <w:rsid w:val="1610498B"/>
    <w:rsid w:val="16175BF3"/>
    <w:rsid w:val="161851A7"/>
    <w:rsid w:val="1618ACCD"/>
    <w:rsid w:val="1625EA2E"/>
    <w:rsid w:val="16292B14"/>
    <w:rsid w:val="162AB0B5"/>
    <w:rsid w:val="1634631F"/>
    <w:rsid w:val="163B5E78"/>
    <w:rsid w:val="1645703A"/>
    <w:rsid w:val="164F4DF2"/>
    <w:rsid w:val="1657A1F1"/>
    <w:rsid w:val="16643997"/>
    <w:rsid w:val="166491A4"/>
    <w:rsid w:val="1686BFCE"/>
    <w:rsid w:val="169A9894"/>
    <w:rsid w:val="16B18EAD"/>
    <w:rsid w:val="16B45475"/>
    <w:rsid w:val="16B8985B"/>
    <w:rsid w:val="16C03F14"/>
    <w:rsid w:val="16CCED7D"/>
    <w:rsid w:val="16D2DB6E"/>
    <w:rsid w:val="16DAB42C"/>
    <w:rsid w:val="16ECF08E"/>
    <w:rsid w:val="16EF2D65"/>
    <w:rsid w:val="16F15670"/>
    <w:rsid w:val="16F3BEE8"/>
    <w:rsid w:val="16FB6BEF"/>
    <w:rsid w:val="17088F35"/>
    <w:rsid w:val="17328BD5"/>
    <w:rsid w:val="173E37C2"/>
    <w:rsid w:val="174BAB83"/>
    <w:rsid w:val="17608D16"/>
    <w:rsid w:val="1762572B"/>
    <w:rsid w:val="17708B49"/>
    <w:rsid w:val="177B6614"/>
    <w:rsid w:val="17825D56"/>
    <w:rsid w:val="178534AA"/>
    <w:rsid w:val="178A5C7F"/>
    <w:rsid w:val="178B7115"/>
    <w:rsid w:val="178D54DC"/>
    <w:rsid w:val="17AE5FFF"/>
    <w:rsid w:val="17BF9A89"/>
    <w:rsid w:val="17D4D89D"/>
    <w:rsid w:val="17D94480"/>
    <w:rsid w:val="17D9A927"/>
    <w:rsid w:val="17DD5C3D"/>
    <w:rsid w:val="17ECAA66"/>
    <w:rsid w:val="17ED38BF"/>
    <w:rsid w:val="17F6EEAB"/>
    <w:rsid w:val="17FD8B71"/>
    <w:rsid w:val="180999FD"/>
    <w:rsid w:val="180F4DFD"/>
    <w:rsid w:val="181F9E04"/>
    <w:rsid w:val="18249463"/>
    <w:rsid w:val="1834BBD2"/>
    <w:rsid w:val="183E3E55"/>
    <w:rsid w:val="184A709D"/>
    <w:rsid w:val="184B2C1A"/>
    <w:rsid w:val="184B2FD2"/>
    <w:rsid w:val="185970C4"/>
    <w:rsid w:val="18619BFB"/>
    <w:rsid w:val="1863900C"/>
    <w:rsid w:val="18660F9A"/>
    <w:rsid w:val="186E5B8C"/>
    <w:rsid w:val="1871DEF8"/>
    <w:rsid w:val="187C0986"/>
    <w:rsid w:val="18819D20"/>
    <w:rsid w:val="188A1386"/>
    <w:rsid w:val="188D94E1"/>
    <w:rsid w:val="18A2C657"/>
    <w:rsid w:val="18A59588"/>
    <w:rsid w:val="18A788B6"/>
    <w:rsid w:val="18B7A94F"/>
    <w:rsid w:val="18C80518"/>
    <w:rsid w:val="18D083E6"/>
    <w:rsid w:val="18D319DF"/>
    <w:rsid w:val="190FECA5"/>
    <w:rsid w:val="191F100E"/>
    <w:rsid w:val="192F8321"/>
    <w:rsid w:val="19447749"/>
    <w:rsid w:val="1944AEDE"/>
    <w:rsid w:val="1952119D"/>
    <w:rsid w:val="195559B9"/>
    <w:rsid w:val="1958F2C2"/>
    <w:rsid w:val="195B87DD"/>
    <w:rsid w:val="19618FE4"/>
    <w:rsid w:val="1962AF49"/>
    <w:rsid w:val="1966221B"/>
    <w:rsid w:val="19667253"/>
    <w:rsid w:val="1971863E"/>
    <w:rsid w:val="1981FB6D"/>
    <w:rsid w:val="19889F79"/>
    <w:rsid w:val="198E4422"/>
    <w:rsid w:val="198FC2CD"/>
    <w:rsid w:val="19917647"/>
    <w:rsid w:val="1996717F"/>
    <w:rsid w:val="199AA860"/>
    <w:rsid w:val="19AC3C4F"/>
    <w:rsid w:val="19CDCF43"/>
    <w:rsid w:val="19D5AE50"/>
    <w:rsid w:val="19DDB06E"/>
    <w:rsid w:val="19DE4A14"/>
    <w:rsid w:val="19E27E30"/>
    <w:rsid w:val="19EE3456"/>
    <w:rsid w:val="19F8C962"/>
    <w:rsid w:val="19F8D3AA"/>
    <w:rsid w:val="1A0014F9"/>
    <w:rsid w:val="1A076343"/>
    <w:rsid w:val="1A0D432D"/>
    <w:rsid w:val="1A0D7518"/>
    <w:rsid w:val="1A1E1268"/>
    <w:rsid w:val="1A1EEA74"/>
    <w:rsid w:val="1A21A88F"/>
    <w:rsid w:val="1A276047"/>
    <w:rsid w:val="1A2EA989"/>
    <w:rsid w:val="1A36ABA0"/>
    <w:rsid w:val="1A46ACEF"/>
    <w:rsid w:val="1A4A3421"/>
    <w:rsid w:val="1A6422CE"/>
    <w:rsid w:val="1A657DD5"/>
    <w:rsid w:val="1A69014F"/>
    <w:rsid w:val="1A709C11"/>
    <w:rsid w:val="1A78B1DC"/>
    <w:rsid w:val="1A8847AA"/>
    <w:rsid w:val="1AA34639"/>
    <w:rsid w:val="1AAB01A4"/>
    <w:rsid w:val="1AAC45C4"/>
    <w:rsid w:val="1AC244EA"/>
    <w:rsid w:val="1ACC7ED8"/>
    <w:rsid w:val="1AD7CA9C"/>
    <w:rsid w:val="1ADADB83"/>
    <w:rsid w:val="1AE1E663"/>
    <w:rsid w:val="1AEC30CE"/>
    <w:rsid w:val="1AF3A7BB"/>
    <w:rsid w:val="1AFB37CC"/>
    <w:rsid w:val="1B10B819"/>
    <w:rsid w:val="1B152F1B"/>
    <w:rsid w:val="1B15DD70"/>
    <w:rsid w:val="1B1F7FF0"/>
    <w:rsid w:val="1B24D07C"/>
    <w:rsid w:val="1B31140D"/>
    <w:rsid w:val="1B46447B"/>
    <w:rsid w:val="1B4F818C"/>
    <w:rsid w:val="1B5C459B"/>
    <w:rsid w:val="1B5E570E"/>
    <w:rsid w:val="1B69AF32"/>
    <w:rsid w:val="1B6F2819"/>
    <w:rsid w:val="1B99ABD2"/>
    <w:rsid w:val="1BA23B89"/>
    <w:rsid w:val="1BA263CB"/>
    <w:rsid w:val="1BB80F88"/>
    <w:rsid w:val="1BBE3741"/>
    <w:rsid w:val="1BCF3A05"/>
    <w:rsid w:val="1BDB985E"/>
    <w:rsid w:val="1BDD205A"/>
    <w:rsid w:val="1BDDC10C"/>
    <w:rsid w:val="1BE64A84"/>
    <w:rsid w:val="1BFD147D"/>
    <w:rsid w:val="1C0882C1"/>
    <w:rsid w:val="1C0CA910"/>
    <w:rsid w:val="1C0DA12B"/>
    <w:rsid w:val="1C136C49"/>
    <w:rsid w:val="1C19EB8C"/>
    <w:rsid w:val="1C2EE391"/>
    <w:rsid w:val="1C332B03"/>
    <w:rsid w:val="1C355F45"/>
    <w:rsid w:val="1C3A863D"/>
    <w:rsid w:val="1C40D499"/>
    <w:rsid w:val="1C4BB9D1"/>
    <w:rsid w:val="1C4DE7ED"/>
    <w:rsid w:val="1C4E7C28"/>
    <w:rsid w:val="1C51BFF9"/>
    <w:rsid w:val="1C5D087F"/>
    <w:rsid w:val="1C643377"/>
    <w:rsid w:val="1C6A4DB4"/>
    <w:rsid w:val="1C763DDD"/>
    <w:rsid w:val="1C7F6065"/>
    <w:rsid w:val="1C898962"/>
    <w:rsid w:val="1C8E178E"/>
    <w:rsid w:val="1C8FC408"/>
    <w:rsid w:val="1C995324"/>
    <w:rsid w:val="1C99CA93"/>
    <w:rsid w:val="1C9AAD04"/>
    <w:rsid w:val="1CA48822"/>
    <w:rsid w:val="1CAF9BB5"/>
    <w:rsid w:val="1CB258CB"/>
    <w:rsid w:val="1CBB3067"/>
    <w:rsid w:val="1CBBB7BF"/>
    <w:rsid w:val="1CC69903"/>
    <w:rsid w:val="1CD4C0AF"/>
    <w:rsid w:val="1CD4DF7D"/>
    <w:rsid w:val="1CD6B853"/>
    <w:rsid w:val="1CD9CBC8"/>
    <w:rsid w:val="1CDED1DB"/>
    <w:rsid w:val="1CE0BD7F"/>
    <w:rsid w:val="1CE8AEC9"/>
    <w:rsid w:val="1CFF0D14"/>
    <w:rsid w:val="1D00F2ED"/>
    <w:rsid w:val="1D081B1C"/>
    <w:rsid w:val="1D13C51D"/>
    <w:rsid w:val="1D17A9A4"/>
    <w:rsid w:val="1D17D90B"/>
    <w:rsid w:val="1D268282"/>
    <w:rsid w:val="1D282980"/>
    <w:rsid w:val="1D2A1069"/>
    <w:rsid w:val="1D2D7762"/>
    <w:rsid w:val="1D3017BC"/>
    <w:rsid w:val="1D31BC05"/>
    <w:rsid w:val="1D54A55D"/>
    <w:rsid w:val="1D5518F9"/>
    <w:rsid w:val="1D84FC2A"/>
    <w:rsid w:val="1D86B09D"/>
    <w:rsid w:val="1D952FF4"/>
    <w:rsid w:val="1D9E994B"/>
    <w:rsid w:val="1DA171A1"/>
    <w:rsid w:val="1DAC4366"/>
    <w:rsid w:val="1DB90AF4"/>
    <w:rsid w:val="1DC745DB"/>
    <w:rsid w:val="1DC775F9"/>
    <w:rsid w:val="1DC7FD2E"/>
    <w:rsid w:val="1DD5BE6A"/>
    <w:rsid w:val="1DD84E24"/>
    <w:rsid w:val="1DE8FEA8"/>
    <w:rsid w:val="1DEC11B3"/>
    <w:rsid w:val="1DFC3AEB"/>
    <w:rsid w:val="1E183110"/>
    <w:rsid w:val="1E1999AA"/>
    <w:rsid w:val="1E23F90E"/>
    <w:rsid w:val="1E24AA0D"/>
    <w:rsid w:val="1E3204F2"/>
    <w:rsid w:val="1E356DBA"/>
    <w:rsid w:val="1E3642C5"/>
    <w:rsid w:val="1E3A7B02"/>
    <w:rsid w:val="1E43478E"/>
    <w:rsid w:val="1E4407F2"/>
    <w:rsid w:val="1E545427"/>
    <w:rsid w:val="1E6512F8"/>
    <w:rsid w:val="1E701D92"/>
    <w:rsid w:val="1E763649"/>
    <w:rsid w:val="1E7699E6"/>
    <w:rsid w:val="1E7741BE"/>
    <w:rsid w:val="1E7F77B4"/>
    <w:rsid w:val="1E824FFB"/>
    <w:rsid w:val="1E8CA13E"/>
    <w:rsid w:val="1E8EF7EA"/>
    <w:rsid w:val="1E9127FB"/>
    <w:rsid w:val="1E957DCE"/>
    <w:rsid w:val="1E9638DF"/>
    <w:rsid w:val="1E994054"/>
    <w:rsid w:val="1EA2EB6A"/>
    <w:rsid w:val="1EAB8E38"/>
    <w:rsid w:val="1EAF8D04"/>
    <w:rsid w:val="1EC3C50E"/>
    <w:rsid w:val="1EC82AF0"/>
    <w:rsid w:val="1ED44654"/>
    <w:rsid w:val="1EF1B214"/>
    <w:rsid w:val="1EF4EDD9"/>
    <w:rsid w:val="1EF6A5A9"/>
    <w:rsid w:val="1EFA53F2"/>
    <w:rsid w:val="1EFAC137"/>
    <w:rsid w:val="1F04457D"/>
    <w:rsid w:val="1F24D38B"/>
    <w:rsid w:val="1F2F768F"/>
    <w:rsid w:val="1F4ED649"/>
    <w:rsid w:val="1F5410B0"/>
    <w:rsid w:val="1F64EB8D"/>
    <w:rsid w:val="1F6B69FE"/>
    <w:rsid w:val="1F6D9111"/>
    <w:rsid w:val="1F70BAA6"/>
    <w:rsid w:val="1F7369A6"/>
    <w:rsid w:val="1F744BE7"/>
    <w:rsid w:val="1F74E550"/>
    <w:rsid w:val="1F775B3C"/>
    <w:rsid w:val="1F88F01A"/>
    <w:rsid w:val="1F931583"/>
    <w:rsid w:val="1FA78146"/>
    <w:rsid w:val="1FAF1E4A"/>
    <w:rsid w:val="1FB2DE51"/>
    <w:rsid w:val="1FB942D6"/>
    <w:rsid w:val="1FC84C34"/>
    <w:rsid w:val="1FD2B6E7"/>
    <w:rsid w:val="1FD88D67"/>
    <w:rsid w:val="1FDA11C6"/>
    <w:rsid w:val="1FE13758"/>
    <w:rsid w:val="1FE6D901"/>
    <w:rsid w:val="1FE7302D"/>
    <w:rsid w:val="1FEEF87C"/>
    <w:rsid w:val="1FEF078E"/>
    <w:rsid w:val="1FF2934A"/>
    <w:rsid w:val="1FF4A7ED"/>
    <w:rsid w:val="2004D09C"/>
    <w:rsid w:val="200CB3ED"/>
    <w:rsid w:val="200E5868"/>
    <w:rsid w:val="201084D9"/>
    <w:rsid w:val="2012D3E8"/>
    <w:rsid w:val="2025A5EC"/>
    <w:rsid w:val="203751A3"/>
    <w:rsid w:val="204AEE21"/>
    <w:rsid w:val="2064EFFF"/>
    <w:rsid w:val="2072BB8E"/>
    <w:rsid w:val="20A08AE3"/>
    <w:rsid w:val="20A79B1C"/>
    <w:rsid w:val="20B3EEB6"/>
    <w:rsid w:val="20CDFBA5"/>
    <w:rsid w:val="20D61663"/>
    <w:rsid w:val="20EEE00C"/>
    <w:rsid w:val="2111E2B0"/>
    <w:rsid w:val="211BA72D"/>
    <w:rsid w:val="21217FC7"/>
    <w:rsid w:val="21274C67"/>
    <w:rsid w:val="212F00B5"/>
    <w:rsid w:val="21447F15"/>
    <w:rsid w:val="214BE77D"/>
    <w:rsid w:val="214EEA73"/>
    <w:rsid w:val="2164953B"/>
    <w:rsid w:val="21753C75"/>
    <w:rsid w:val="2175FB11"/>
    <w:rsid w:val="2176C7D3"/>
    <w:rsid w:val="21773477"/>
    <w:rsid w:val="217A2606"/>
    <w:rsid w:val="217B6484"/>
    <w:rsid w:val="2181E933"/>
    <w:rsid w:val="21837FA0"/>
    <w:rsid w:val="2184EA0E"/>
    <w:rsid w:val="2198642D"/>
    <w:rsid w:val="219C34D9"/>
    <w:rsid w:val="21C15C3D"/>
    <w:rsid w:val="21C5C12C"/>
    <w:rsid w:val="21C79AA7"/>
    <w:rsid w:val="21C993AA"/>
    <w:rsid w:val="21DDBC5C"/>
    <w:rsid w:val="21F37BFD"/>
    <w:rsid w:val="21F5D6BC"/>
    <w:rsid w:val="2212B8C0"/>
    <w:rsid w:val="22236264"/>
    <w:rsid w:val="222EAC71"/>
    <w:rsid w:val="2231D8DC"/>
    <w:rsid w:val="2232AF30"/>
    <w:rsid w:val="22346514"/>
    <w:rsid w:val="223CE7D0"/>
    <w:rsid w:val="224E056F"/>
    <w:rsid w:val="2254CA04"/>
    <w:rsid w:val="225674F6"/>
    <w:rsid w:val="2259DD7B"/>
    <w:rsid w:val="226744D5"/>
    <w:rsid w:val="227283C6"/>
    <w:rsid w:val="22918FC3"/>
    <w:rsid w:val="22A2BAD2"/>
    <w:rsid w:val="22A43F89"/>
    <w:rsid w:val="22A5EF36"/>
    <w:rsid w:val="22A92EE4"/>
    <w:rsid w:val="22ABFAF4"/>
    <w:rsid w:val="22ACB656"/>
    <w:rsid w:val="22C1C075"/>
    <w:rsid w:val="22C1E3BF"/>
    <w:rsid w:val="22CAE811"/>
    <w:rsid w:val="22D1EAAE"/>
    <w:rsid w:val="22D22817"/>
    <w:rsid w:val="22D39AEB"/>
    <w:rsid w:val="22DE4194"/>
    <w:rsid w:val="22E01BB3"/>
    <w:rsid w:val="22E09746"/>
    <w:rsid w:val="22EF60C0"/>
    <w:rsid w:val="22F7A406"/>
    <w:rsid w:val="22F7E199"/>
    <w:rsid w:val="2303338E"/>
    <w:rsid w:val="231C4A9B"/>
    <w:rsid w:val="23369444"/>
    <w:rsid w:val="233779FA"/>
    <w:rsid w:val="235DD0B9"/>
    <w:rsid w:val="2363C2C0"/>
    <w:rsid w:val="236F4E56"/>
    <w:rsid w:val="237AD34E"/>
    <w:rsid w:val="237EE00E"/>
    <w:rsid w:val="23818518"/>
    <w:rsid w:val="23819CA6"/>
    <w:rsid w:val="239E1C05"/>
    <w:rsid w:val="23A00972"/>
    <w:rsid w:val="23A23F52"/>
    <w:rsid w:val="23B54444"/>
    <w:rsid w:val="23C4F7A3"/>
    <w:rsid w:val="23CD9CBF"/>
    <w:rsid w:val="23D7DE84"/>
    <w:rsid w:val="23D978E4"/>
    <w:rsid w:val="23DA2B79"/>
    <w:rsid w:val="23DA5CD8"/>
    <w:rsid w:val="23E4DD45"/>
    <w:rsid w:val="23E73DD8"/>
    <w:rsid w:val="23E960F4"/>
    <w:rsid w:val="23F61433"/>
    <w:rsid w:val="23F660A6"/>
    <w:rsid w:val="23F9D7D0"/>
    <w:rsid w:val="23FA0400"/>
    <w:rsid w:val="24100996"/>
    <w:rsid w:val="24167CA6"/>
    <w:rsid w:val="2418E734"/>
    <w:rsid w:val="241EC62F"/>
    <w:rsid w:val="242360D0"/>
    <w:rsid w:val="24394041"/>
    <w:rsid w:val="2442DB94"/>
    <w:rsid w:val="24478AD8"/>
    <w:rsid w:val="244C4D63"/>
    <w:rsid w:val="24533B7A"/>
    <w:rsid w:val="2463F1F1"/>
    <w:rsid w:val="24659214"/>
    <w:rsid w:val="246AAD7C"/>
    <w:rsid w:val="246EDF45"/>
    <w:rsid w:val="2471AD23"/>
    <w:rsid w:val="24771A6E"/>
    <w:rsid w:val="247ACD9F"/>
    <w:rsid w:val="2481F0AD"/>
    <w:rsid w:val="249C5BD8"/>
    <w:rsid w:val="24ACC92C"/>
    <w:rsid w:val="24B7936E"/>
    <w:rsid w:val="24B848A5"/>
    <w:rsid w:val="24BBC837"/>
    <w:rsid w:val="24CA6359"/>
    <w:rsid w:val="24CC9B40"/>
    <w:rsid w:val="24F57C53"/>
    <w:rsid w:val="250DE20A"/>
    <w:rsid w:val="250F0143"/>
    <w:rsid w:val="2510AA98"/>
    <w:rsid w:val="25119679"/>
    <w:rsid w:val="252A99C9"/>
    <w:rsid w:val="253813FB"/>
    <w:rsid w:val="253A037E"/>
    <w:rsid w:val="2541C765"/>
    <w:rsid w:val="2542184B"/>
    <w:rsid w:val="2546670C"/>
    <w:rsid w:val="25526A17"/>
    <w:rsid w:val="255965D7"/>
    <w:rsid w:val="2561EA79"/>
    <w:rsid w:val="256A7C5F"/>
    <w:rsid w:val="256CE38E"/>
    <w:rsid w:val="256D468F"/>
    <w:rsid w:val="25772A38"/>
    <w:rsid w:val="25778338"/>
    <w:rsid w:val="25794659"/>
    <w:rsid w:val="25809336"/>
    <w:rsid w:val="2583FB1B"/>
    <w:rsid w:val="258C47A3"/>
    <w:rsid w:val="2592621E"/>
    <w:rsid w:val="25B49983"/>
    <w:rsid w:val="25B58552"/>
    <w:rsid w:val="25B7687D"/>
    <w:rsid w:val="25BEBF89"/>
    <w:rsid w:val="25C0B2BA"/>
    <w:rsid w:val="25C1E637"/>
    <w:rsid w:val="25C3DF70"/>
    <w:rsid w:val="25C4627F"/>
    <w:rsid w:val="25D52958"/>
    <w:rsid w:val="25E33659"/>
    <w:rsid w:val="2609109E"/>
    <w:rsid w:val="260968AB"/>
    <w:rsid w:val="260AFC42"/>
    <w:rsid w:val="260E44C5"/>
    <w:rsid w:val="2612ABC8"/>
    <w:rsid w:val="261EB016"/>
    <w:rsid w:val="26285228"/>
    <w:rsid w:val="2643D3CA"/>
    <w:rsid w:val="26496D41"/>
    <w:rsid w:val="26506103"/>
    <w:rsid w:val="266B82AF"/>
    <w:rsid w:val="2671ECBE"/>
    <w:rsid w:val="2674AC1B"/>
    <w:rsid w:val="268B3844"/>
    <w:rsid w:val="2693CE26"/>
    <w:rsid w:val="269779AF"/>
    <w:rsid w:val="269D3469"/>
    <w:rsid w:val="26AF6DA5"/>
    <w:rsid w:val="26B7ACB4"/>
    <w:rsid w:val="26B90C48"/>
    <w:rsid w:val="26BEAC77"/>
    <w:rsid w:val="26D7CF96"/>
    <w:rsid w:val="26D98902"/>
    <w:rsid w:val="26E8798E"/>
    <w:rsid w:val="26F679A2"/>
    <w:rsid w:val="26F8A06A"/>
    <w:rsid w:val="2702A8CD"/>
    <w:rsid w:val="27059695"/>
    <w:rsid w:val="270745F0"/>
    <w:rsid w:val="270ED8D9"/>
    <w:rsid w:val="270F5924"/>
    <w:rsid w:val="2714443B"/>
    <w:rsid w:val="271B3BA2"/>
    <w:rsid w:val="271DA2A9"/>
    <w:rsid w:val="271F46E1"/>
    <w:rsid w:val="27225FA7"/>
    <w:rsid w:val="2723DB37"/>
    <w:rsid w:val="27263CD5"/>
    <w:rsid w:val="273F896A"/>
    <w:rsid w:val="27458926"/>
    <w:rsid w:val="2749D6DB"/>
    <w:rsid w:val="275D422D"/>
    <w:rsid w:val="27655942"/>
    <w:rsid w:val="276F8F4E"/>
    <w:rsid w:val="276FD5E0"/>
    <w:rsid w:val="2770B49C"/>
    <w:rsid w:val="27753EFB"/>
    <w:rsid w:val="277A3855"/>
    <w:rsid w:val="2790B281"/>
    <w:rsid w:val="279FA38F"/>
    <w:rsid w:val="27A31A97"/>
    <w:rsid w:val="27AD671C"/>
    <w:rsid w:val="27D09E0A"/>
    <w:rsid w:val="27E0F610"/>
    <w:rsid w:val="27E49D6C"/>
    <w:rsid w:val="27E63F39"/>
    <w:rsid w:val="27E6A32B"/>
    <w:rsid w:val="27ECC1B3"/>
    <w:rsid w:val="27F047EE"/>
    <w:rsid w:val="27F0BC9D"/>
    <w:rsid w:val="27F1A947"/>
    <w:rsid w:val="27FA2567"/>
    <w:rsid w:val="27FD3056"/>
    <w:rsid w:val="27FEAD66"/>
    <w:rsid w:val="28035AD6"/>
    <w:rsid w:val="280527A4"/>
    <w:rsid w:val="280AA9A8"/>
    <w:rsid w:val="280AAAA9"/>
    <w:rsid w:val="2810D7DE"/>
    <w:rsid w:val="2810E622"/>
    <w:rsid w:val="28133709"/>
    <w:rsid w:val="2813473D"/>
    <w:rsid w:val="281D3015"/>
    <w:rsid w:val="28218BC0"/>
    <w:rsid w:val="2823ECA2"/>
    <w:rsid w:val="283E5977"/>
    <w:rsid w:val="284FDFA5"/>
    <w:rsid w:val="285E4D74"/>
    <w:rsid w:val="2876D41B"/>
    <w:rsid w:val="287C1869"/>
    <w:rsid w:val="2890EA05"/>
    <w:rsid w:val="28941840"/>
    <w:rsid w:val="2895F671"/>
    <w:rsid w:val="28A80BC7"/>
    <w:rsid w:val="28AC3D5F"/>
    <w:rsid w:val="28AEAAD7"/>
    <w:rsid w:val="28B6AE68"/>
    <w:rsid w:val="28BD45A8"/>
    <w:rsid w:val="28C55020"/>
    <w:rsid w:val="28C62E96"/>
    <w:rsid w:val="28DD8B28"/>
    <w:rsid w:val="28EAAA02"/>
    <w:rsid w:val="28F4CA05"/>
    <w:rsid w:val="28FF46BF"/>
    <w:rsid w:val="290B0C1F"/>
    <w:rsid w:val="2911E1B9"/>
    <w:rsid w:val="2913B5F8"/>
    <w:rsid w:val="2924A359"/>
    <w:rsid w:val="292A1A43"/>
    <w:rsid w:val="292E0280"/>
    <w:rsid w:val="2932C2F3"/>
    <w:rsid w:val="29355F97"/>
    <w:rsid w:val="2938C8D9"/>
    <w:rsid w:val="294876AD"/>
    <w:rsid w:val="294B4AC4"/>
    <w:rsid w:val="2952677F"/>
    <w:rsid w:val="295CBE27"/>
    <w:rsid w:val="29784567"/>
    <w:rsid w:val="298C373E"/>
    <w:rsid w:val="298D4D5A"/>
    <w:rsid w:val="2990ECFF"/>
    <w:rsid w:val="299606D7"/>
    <w:rsid w:val="299D76C8"/>
    <w:rsid w:val="299EB01D"/>
    <w:rsid w:val="29A28938"/>
    <w:rsid w:val="29B50BEB"/>
    <w:rsid w:val="29B64887"/>
    <w:rsid w:val="29BBFF92"/>
    <w:rsid w:val="29C40B10"/>
    <w:rsid w:val="29C75344"/>
    <w:rsid w:val="29C9FC22"/>
    <w:rsid w:val="29CA5AF9"/>
    <w:rsid w:val="29D2E37A"/>
    <w:rsid w:val="29D8093D"/>
    <w:rsid w:val="29EA6215"/>
    <w:rsid w:val="29EA82A6"/>
    <w:rsid w:val="29F705FE"/>
    <w:rsid w:val="2A18FA5F"/>
    <w:rsid w:val="2A19FF6D"/>
    <w:rsid w:val="2A1A4242"/>
    <w:rsid w:val="2A2686DC"/>
    <w:rsid w:val="2A290F35"/>
    <w:rsid w:val="2A2CAD57"/>
    <w:rsid w:val="2A33D63D"/>
    <w:rsid w:val="2A33E515"/>
    <w:rsid w:val="2A3B8E3D"/>
    <w:rsid w:val="2A3E31C2"/>
    <w:rsid w:val="2A4D5E46"/>
    <w:rsid w:val="2A531DB3"/>
    <w:rsid w:val="2A677309"/>
    <w:rsid w:val="2A69945B"/>
    <w:rsid w:val="2A88873A"/>
    <w:rsid w:val="2A891691"/>
    <w:rsid w:val="2A8BC774"/>
    <w:rsid w:val="2AA753DC"/>
    <w:rsid w:val="2AAE15E4"/>
    <w:rsid w:val="2AB2BEAF"/>
    <w:rsid w:val="2AC5E033"/>
    <w:rsid w:val="2AC9132B"/>
    <w:rsid w:val="2ACEF939"/>
    <w:rsid w:val="2ACF5B22"/>
    <w:rsid w:val="2AD3BCCB"/>
    <w:rsid w:val="2AE12F90"/>
    <w:rsid w:val="2AF3EAB0"/>
    <w:rsid w:val="2AF4FC81"/>
    <w:rsid w:val="2AFA1B2A"/>
    <w:rsid w:val="2AFAC65E"/>
    <w:rsid w:val="2AFD9EE3"/>
    <w:rsid w:val="2AFE7FEE"/>
    <w:rsid w:val="2B07CC19"/>
    <w:rsid w:val="2B07DCFF"/>
    <w:rsid w:val="2B0A52A8"/>
    <w:rsid w:val="2B0DFD55"/>
    <w:rsid w:val="2B113059"/>
    <w:rsid w:val="2B1EDF18"/>
    <w:rsid w:val="2B284294"/>
    <w:rsid w:val="2B318682"/>
    <w:rsid w:val="2B34CE59"/>
    <w:rsid w:val="2B4B844D"/>
    <w:rsid w:val="2B579263"/>
    <w:rsid w:val="2B5CD1B2"/>
    <w:rsid w:val="2B775982"/>
    <w:rsid w:val="2B7F0ECA"/>
    <w:rsid w:val="2B86550B"/>
    <w:rsid w:val="2B90969C"/>
    <w:rsid w:val="2B91611B"/>
    <w:rsid w:val="2B92963E"/>
    <w:rsid w:val="2B9A02FE"/>
    <w:rsid w:val="2B9E0643"/>
    <w:rsid w:val="2BA028A1"/>
    <w:rsid w:val="2BB0A39C"/>
    <w:rsid w:val="2BB5B7D3"/>
    <w:rsid w:val="2BC6CEDB"/>
    <w:rsid w:val="2BD62024"/>
    <w:rsid w:val="2BE3858B"/>
    <w:rsid w:val="2BE9AEE3"/>
    <w:rsid w:val="2BF2CF80"/>
    <w:rsid w:val="2BFA1070"/>
    <w:rsid w:val="2C03FECF"/>
    <w:rsid w:val="2C044FFE"/>
    <w:rsid w:val="2C08F48E"/>
    <w:rsid w:val="2C0B443E"/>
    <w:rsid w:val="2C0D1795"/>
    <w:rsid w:val="2C0EE7A9"/>
    <w:rsid w:val="2C242A2C"/>
    <w:rsid w:val="2C2A65EA"/>
    <w:rsid w:val="2C36B442"/>
    <w:rsid w:val="2C41520C"/>
    <w:rsid w:val="2C48E6EE"/>
    <w:rsid w:val="2C51E11B"/>
    <w:rsid w:val="2C5EA785"/>
    <w:rsid w:val="2C5F56CE"/>
    <w:rsid w:val="2C65FD61"/>
    <w:rsid w:val="2C6D5399"/>
    <w:rsid w:val="2C710766"/>
    <w:rsid w:val="2C7698DC"/>
    <w:rsid w:val="2C787EAF"/>
    <w:rsid w:val="2C7A04A2"/>
    <w:rsid w:val="2C7A8CA4"/>
    <w:rsid w:val="2C7D7F67"/>
    <w:rsid w:val="2C7EF87F"/>
    <w:rsid w:val="2C9BC1ED"/>
    <w:rsid w:val="2C9C2694"/>
    <w:rsid w:val="2CA687D6"/>
    <w:rsid w:val="2CBDE089"/>
    <w:rsid w:val="2CC190EF"/>
    <w:rsid w:val="2CC37869"/>
    <w:rsid w:val="2CD1EBA9"/>
    <w:rsid w:val="2CDE67F3"/>
    <w:rsid w:val="2CE96564"/>
    <w:rsid w:val="2CE9E874"/>
    <w:rsid w:val="2CF608A5"/>
    <w:rsid w:val="2CF82AB7"/>
    <w:rsid w:val="2CFE51A8"/>
    <w:rsid w:val="2CFFA89E"/>
    <w:rsid w:val="2D00CD13"/>
    <w:rsid w:val="2D0A51C7"/>
    <w:rsid w:val="2D18B0B4"/>
    <w:rsid w:val="2D2273B1"/>
    <w:rsid w:val="2D2D37AF"/>
    <w:rsid w:val="2D334796"/>
    <w:rsid w:val="2D35BBB2"/>
    <w:rsid w:val="2D3B2BFA"/>
    <w:rsid w:val="2D4BF3E3"/>
    <w:rsid w:val="2D6822C3"/>
    <w:rsid w:val="2D6901E7"/>
    <w:rsid w:val="2D6A4118"/>
    <w:rsid w:val="2D7E565B"/>
    <w:rsid w:val="2D8242E0"/>
    <w:rsid w:val="2D83D348"/>
    <w:rsid w:val="2D85A080"/>
    <w:rsid w:val="2D88B739"/>
    <w:rsid w:val="2D8A4AA6"/>
    <w:rsid w:val="2D98B015"/>
    <w:rsid w:val="2D9A66C3"/>
    <w:rsid w:val="2D9F1CE7"/>
    <w:rsid w:val="2DA2E87E"/>
    <w:rsid w:val="2DAA3A6D"/>
    <w:rsid w:val="2DB7C3DE"/>
    <w:rsid w:val="2DBB7A3B"/>
    <w:rsid w:val="2DD1AE54"/>
    <w:rsid w:val="2DD462F0"/>
    <w:rsid w:val="2DD546F5"/>
    <w:rsid w:val="2DE62079"/>
    <w:rsid w:val="2DEDDFEA"/>
    <w:rsid w:val="2DF4AE81"/>
    <w:rsid w:val="2DF9EF1A"/>
    <w:rsid w:val="2E022723"/>
    <w:rsid w:val="2E044A23"/>
    <w:rsid w:val="2E0AB69E"/>
    <w:rsid w:val="2E1F82A5"/>
    <w:rsid w:val="2E2D72D4"/>
    <w:rsid w:val="2E3209F5"/>
    <w:rsid w:val="2E345B1D"/>
    <w:rsid w:val="2E3AF8E7"/>
    <w:rsid w:val="2E4A4B30"/>
    <w:rsid w:val="2E4B8F29"/>
    <w:rsid w:val="2E4CD650"/>
    <w:rsid w:val="2E53C4FA"/>
    <w:rsid w:val="2E558534"/>
    <w:rsid w:val="2E576E1E"/>
    <w:rsid w:val="2E71003F"/>
    <w:rsid w:val="2E710802"/>
    <w:rsid w:val="2E8112CF"/>
    <w:rsid w:val="2E8A64A9"/>
    <w:rsid w:val="2E9451B1"/>
    <w:rsid w:val="2E9B0478"/>
    <w:rsid w:val="2EA18109"/>
    <w:rsid w:val="2EA43482"/>
    <w:rsid w:val="2EAB3CF1"/>
    <w:rsid w:val="2EB11EE7"/>
    <w:rsid w:val="2ECAE6B2"/>
    <w:rsid w:val="2ECCC7F4"/>
    <w:rsid w:val="2EDAEFCE"/>
    <w:rsid w:val="2F04B622"/>
    <w:rsid w:val="2F075638"/>
    <w:rsid w:val="2F120CC0"/>
    <w:rsid w:val="2F157E9E"/>
    <w:rsid w:val="2F15D974"/>
    <w:rsid w:val="2F1A41A8"/>
    <w:rsid w:val="2F1BD5AB"/>
    <w:rsid w:val="2F1FBA30"/>
    <w:rsid w:val="2F34C31A"/>
    <w:rsid w:val="2F387B16"/>
    <w:rsid w:val="2F408745"/>
    <w:rsid w:val="2F49E8BE"/>
    <w:rsid w:val="2F4F0774"/>
    <w:rsid w:val="2F5633E3"/>
    <w:rsid w:val="2F78007E"/>
    <w:rsid w:val="2F79FC2B"/>
    <w:rsid w:val="2F7D025C"/>
    <w:rsid w:val="2F84ADD9"/>
    <w:rsid w:val="2F916179"/>
    <w:rsid w:val="2F99B2E9"/>
    <w:rsid w:val="2F9C58EE"/>
    <w:rsid w:val="2F9DC466"/>
    <w:rsid w:val="2FA00145"/>
    <w:rsid w:val="2FA2080B"/>
    <w:rsid w:val="2FA8F41E"/>
    <w:rsid w:val="2FB5AC36"/>
    <w:rsid w:val="2FB6366E"/>
    <w:rsid w:val="2FC97FE8"/>
    <w:rsid w:val="2FCDB012"/>
    <w:rsid w:val="2FCF8B16"/>
    <w:rsid w:val="2FD72EEA"/>
    <w:rsid w:val="2FDA75B6"/>
    <w:rsid w:val="2FE26366"/>
    <w:rsid w:val="2FE9AA7B"/>
    <w:rsid w:val="2FF26707"/>
    <w:rsid w:val="2FF47CC3"/>
    <w:rsid w:val="2FF4DC3E"/>
    <w:rsid w:val="30090C6D"/>
    <w:rsid w:val="300A4599"/>
    <w:rsid w:val="3018E0E0"/>
    <w:rsid w:val="301C3705"/>
    <w:rsid w:val="3021A299"/>
    <w:rsid w:val="302BB91A"/>
    <w:rsid w:val="3030B3EF"/>
    <w:rsid w:val="30591C81"/>
    <w:rsid w:val="3060443A"/>
    <w:rsid w:val="30684924"/>
    <w:rsid w:val="307AF283"/>
    <w:rsid w:val="308491BF"/>
    <w:rsid w:val="30854970"/>
    <w:rsid w:val="30966862"/>
    <w:rsid w:val="30A22D8E"/>
    <w:rsid w:val="30A7FC11"/>
    <w:rsid w:val="30B8259E"/>
    <w:rsid w:val="30C60541"/>
    <w:rsid w:val="30C826ED"/>
    <w:rsid w:val="30D1A3BB"/>
    <w:rsid w:val="30D5EB12"/>
    <w:rsid w:val="30D8086C"/>
    <w:rsid w:val="30DF221F"/>
    <w:rsid w:val="30E08337"/>
    <w:rsid w:val="30E269B8"/>
    <w:rsid w:val="30FDBE9F"/>
    <w:rsid w:val="310B5248"/>
    <w:rsid w:val="310D4A86"/>
    <w:rsid w:val="31159B76"/>
    <w:rsid w:val="3120B400"/>
    <w:rsid w:val="31212EF1"/>
    <w:rsid w:val="31283652"/>
    <w:rsid w:val="313B6853"/>
    <w:rsid w:val="314A25CC"/>
    <w:rsid w:val="31589E5F"/>
    <w:rsid w:val="31619DEC"/>
    <w:rsid w:val="3172D179"/>
    <w:rsid w:val="31795FBC"/>
    <w:rsid w:val="317F6C5C"/>
    <w:rsid w:val="318602B9"/>
    <w:rsid w:val="318608C4"/>
    <w:rsid w:val="31895A44"/>
    <w:rsid w:val="318C6EA0"/>
    <w:rsid w:val="31914B3F"/>
    <w:rsid w:val="31991912"/>
    <w:rsid w:val="319EC048"/>
    <w:rsid w:val="31A6624D"/>
    <w:rsid w:val="31A6EAA7"/>
    <w:rsid w:val="31AE621C"/>
    <w:rsid w:val="31B4C26D"/>
    <w:rsid w:val="31CC6781"/>
    <w:rsid w:val="31CDAB08"/>
    <w:rsid w:val="31D1C61E"/>
    <w:rsid w:val="31D4BC6F"/>
    <w:rsid w:val="31D4CF4C"/>
    <w:rsid w:val="31EC0D3E"/>
    <w:rsid w:val="31ECD351"/>
    <w:rsid w:val="31F5D7FD"/>
    <w:rsid w:val="31F8F8E1"/>
    <w:rsid w:val="321D8DCE"/>
    <w:rsid w:val="3224831A"/>
    <w:rsid w:val="322678CD"/>
    <w:rsid w:val="3226A084"/>
    <w:rsid w:val="322A50F9"/>
    <w:rsid w:val="3235C918"/>
    <w:rsid w:val="3240307E"/>
    <w:rsid w:val="324FD03E"/>
    <w:rsid w:val="32536855"/>
    <w:rsid w:val="32573FDE"/>
    <w:rsid w:val="3272A810"/>
    <w:rsid w:val="327CC0CD"/>
    <w:rsid w:val="32811946"/>
    <w:rsid w:val="32812443"/>
    <w:rsid w:val="328857FA"/>
    <w:rsid w:val="3290DF6E"/>
    <w:rsid w:val="32987754"/>
    <w:rsid w:val="329B59B3"/>
    <w:rsid w:val="329C9B72"/>
    <w:rsid w:val="32A654BF"/>
    <w:rsid w:val="32A7E92F"/>
    <w:rsid w:val="32AB5AE2"/>
    <w:rsid w:val="32B9F7D5"/>
    <w:rsid w:val="32C90BDF"/>
    <w:rsid w:val="32D00406"/>
    <w:rsid w:val="32D1F73A"/>
    <w:rsid w:val="32D3F281"/>
    <w:rsid w:val="32E41C84"/>
    <w:rsid w:val="32FC637B"/>
    <w:rsid w:val="330D7C06"/>
    <w:rsid w:val="3325C29C"/>
    <w:rsid w:val="33272B06"/>
    <w:rsid w:val="332EAD3B"/>
    <w:rsid w:val="33314884"/>
    <w:rsid w:val="3332B9ED"/>
    <w:rsid w:val="333DF834"/>
    <w:rsid w:val="3341E21D"/>
    <w:rsid w:val="334E2525"/>
    <w:rsid w:val="335AA406"/>
    <w:rsid w:val="336FDD90"/>
    <w:rsid w:val="337544DB"/>
    <w:rsid w:val="33767013"/>
    <w:rsid w:val="33774300"/>
    <w:rsid w:val="3380C909"/>
    <w:rsid w:val="338C63C4"/>
    <w:rsid w:val="339A0ADC"/>
    <w:rsid w:val="339D1593"/>
    <w:rsid w:val="33A561DD"/>
    <w:rsid w:val="33B2D0D9"/>
    <w:rsid w:val="33B342D4"/>
    <w:rsid w:val="33B5721B"/>
    <w:rsid w:val="33CAA951"/>
    <w:rsid w:val="33CC50AC"/>
    <w:rsid w:val="33D1E1C5"/>
    <w:rsid w:val="33D33C73"/>
    <w:rsid w:val="33D7A985"/>
    <w:rsid w:val="33ECAE85"/>
    <w:rsid w:val="33F8188D"/>
    <w:rsid w:val="33FE7AA0"/>
    <w:rsid w:val="34017264"/>
    <w:rsid w:val="34065809"/>
    <w:rsid w:val="340744FB"/>
    <w:rsid w:val="34077D38"/>
    <w:rsid w:val="341664B6"/>
    <w:rsid w:val="34185E00"/>
    <w:rsid w:val="341A0DD4"/>
    <w:rsid w:val="34228B1B"/>
    <w:rsid w:val="342F3851"/>
    <w:rsid w:val="34393013"/>
    <w:rsid w:val="343CFE20"/>
    <w:rsid w:val="34447FAE"/>
    <w:rsid w:val="345D4690"/>
    <w:rsid w:val="34741A00"/>
    <w:rsid w:val="34811C28"/>
    <w:rsid w:val="34883B7B"/>
    <w:rsid w:val="348881D3"/>
    <w:rsid w:val="34943F7F"/>
    <w:rsid w:val="349AE105"/>
    <w:rsid w:val="34A5B847"/>
    <w:rsid w:val="34B5B48B"/>
    <w:rsid w:val="34B5EFF8"/>
    <w:rsid w:val="34B8C66C"/>
    <w:rsid w:val="34BB2789"/>
    <w:rsid w:val="34BD14F0"/>
    <w:rsid w:val="34D0F7C5"/>
    <w:rsid w:val="34D575AA"/>
    <w:rsid w:val="34DD7729"/>
    <w:rsid w:val="34E63A7F"/>
    <w:rsid w:val="34E75D15"/>
    <w:rsid w:val="34E8302F"/>
    <w:rsid w:val="34F3D8BD"/>
    <w:rsid w:val="34FF08BC"/>
    <w:rsid w:val="35060E57"/>
    <w:rsid w:val="350D1AB6"/>
    <w:rsid w:val="353512BD"/>
    <w:rsid w:val="3541C35B"/>
    <w:rsid w:val="355ACCD7"/>
    <w:rsid w:val="355C7822"/>
    <w:rsid w:val="3572E6B1"/>
    <w:rsid w:val="357694D6"/>
    <w:rsid w:val="3579B21A"/>
    <w:rsid w:val="357DDD27"/>
    <w:rsid w:val="35865856"/>
    <w:rsid w:val="358EF446"/>
    <w:rsid w:val="358FC0C5"/>
    <w:rsid w:val="35A481B5"/>
    <w:rsid w:val="35AC30D7"/>
    <w:rsid w:val="35AD97A8"/>
    <w:rsid w:val="35BC7B7B"/>
    <w:rsid w:val="35C452E8"/>
    <w:rsid w:val="35CB6CB2"/>
    <w:rsid w:val="35CD39A1"/>
    <w:rsid w:val="35CD6DCE"/>
    <w:rsid w:val="35CFFF57"/>
    <w:rsid w:val="35D27191"/>
    <w:rsid w:val="35D33AFF"/>
    <w:rsid w:val="35DC291D"/>
    <w:rsid w:val="35E035F5"/>
    <w:rsid w:val="35E51670"/>
    <w:rsid w:val="35E70BF1"/>
    <w:rsid w:val="35ED31C2"/>
    <w:rsid w:val="35F0F4F5"/>
    <w:rsid w:val="35FE11EB"/>
    <w:rsid w:val="35FEED9A"/>
    <w:rsid w:val="36017682"/>
    <w:rsid w:val="36090163"/>
    <w:rsid w:val="360E4DBA"/>
    <w:rsid w:val="361CDFAD"/>
    <w:rsid w:val="362C9B51"/>
    <w:rsid w:val="363AA493"/>
    <w:rsid w:val="363B5106"/>
    <w:rsid w:val="364565CF"/>
    <w:rsid w:val="36501209"/>
    <w:rsid w:val="3654E526"/>
    <w:rsid w:val="365C95DE"/>
    <w:rsid w:val="3668E946"/>
    <w:rsid w:val="36700834"/>
    <w:rsid w:val="3680FB32"/>
    <w:rsid w:val="368F8CD9"/>
    <w:rsid w:val="36963192"/>
    <w:rsid w:val="36A48F14"/>
    <w:rsid w:val="36A88265"/>
    <w:rsid w:val="36AA1F1B"/>
    <w:rsid w:val="36B72A32"/>
    <w:rsid w:val="36C891EE"/>
    <w:rsid w:val="36CF018A"/>
    <w:rsid w:val="36D18CF7"/>
    <w:rsid w:val="36D6B87B"/>
    <w:rsid w:val="36DC6C22"/>
    <w:rsid w:val="36DC7BE6"/>
    <w:rsid w:val="36E0C39B"/>
    <w:rsid w:val="3700AB5D"/>
    <w:rsid w:val="3705E3E9"/>
    <w:rsid w:val="370F2B20"/>
    <w:rsid w:val="3711AB9B"/>
    <w:rsid w:val="3717798A"/>
    <w:rsid w:val="373814D1"/>
    <w:rsid w:val="3739F6AE"/>
    <w:rsid w:val="37463101"/>
    <w:rsid w:val="374EB844"/>
    <w:rsid w:val="3752598F"/>
    <w:rsid w:val="375339FF"/>
    <w:rsid w:val="37594A5F"/>
    <w:rsid w:val="375E6EFC"/>
    <w:rsid w:val="375FDAD5"/>
    <w:rsid w:val="37669689"/>
    <w:rsid w:val="377C099E"/>
    <w:rsid w:val="377EEBEC"/>
    <w:rsid w:val="377F676F"/>
    <w:rsid w:val="37857043"/>
    <w:rsid w:val="37902560"/>
    <w:rsid w:val="37987F1D"/>
    <w:rsid w:val="37A6343B"/>
    <w:rsid w:val="37A643E6"/>
    <w:rsid w:val="37B1EA04"/>
    <w:rsid w:val="37B40BF4"/>
    <w:rsid w:val="37B53039"/>
    <w:rsid w:val="37B62C8E"/>
    <w:rsid w:val="37B7C19F"/>
    <w:rsid w:val="37C1D214"/>
    <w:rsid w:val="37C5ACB3"/>
    <w:rsid w:val="37C7133E"/>
    <w:rsid w:val="37CA13A6"/>
    <w:rsid w:val="37D362DD"/>
    <w:rsid w:val="37E04C95"/>
    <w:rsid w:val="37E26B37"/>
    <w:rsid w:val="37E54FF8"/>
    <w:rsid w:val="37EB68AB"/>
    <w:rsid w:val="37ED845C"/>
    <w:rsid w:val="37EDB9A7"/>
    <w:rsid w:val="37F2C009"/>
    <w:rsid w:val="37F6B9B5"/>
    <w:rsid w:val="37FD5941"/>
    <w:rsid w:val="3804B183"/>
    <w:rsid w:val="38077607"/>
    <w:rsid w:val="38092304"/>
    <w:rsid w:val="380AFC27"/>
    <w:rsid w:val="38257156"/>
    <w:rsid w:val="382BCA4A"/>
    <w:rsid w:val="383B031C"/>
    <w:rsid w:val="3846D645"/>
    <w:rsid w:val="3847ADED"/>
    <w:rsid w:val="3848D0EB"/>
    <w:rsid w:val="384DF84C"/>
    <w:rsid w:val="3852A3A2"/>
    <w:rsid w:val="38570374"/>
    <w:rsid w:val="38591FD9"/>
    <w:rsid w:val="38657C0F"/>
    <w:rsid w:val="386D72FD"/>
    <w:rsid w:val="386FEF82"/>
    <w:rsid w:val="3870E5D9"/>
    <w:rsid w:val="38723594"/>
    <w:rsid w:val="38798C34"/>
    <w:rsid w:val="387B94C6"/>
    <w:rsid w:val="3884DA31"/>
    <w:rsid w:val="38854919"/>
    <w:rsid w:val="388D048B"/>
    <w:rsid w:val="3891E5D1"/>
    <w:rsid w:val="389D0505"/>
    <w:rsid w:val="38A13DF6"/>
    <w:rsid w:val="38A5D6A9"/>
    <w:rsid w:val="38C3CEFB"/>
    <w:rsid w:val="38C5C40F"/>
    <w:rsid w:val="38CB2295"/>
    <w:rsid w:val="38D08AFD"/>
    <w:rsid w:val="38D6F8D5"/>
    <w:rsid w:val="38DD7F17"/>
    <w:rsid w:val="38E298DA"/>
    <w:rsid w:val="39014316"/>
    <w:rsid w:val="3902FE74"/>
    <w:rsid w:val="3907442F"/>
    <w:rsid w:val="3909DFB8"/>
    <w:rsid w:val="390E54E0"/>
    <w:rsid w:val="391AE2C6"/>
    <w:rsid w:val="391BC03C"/>
    <w:rsid w:val="391CB714"/>
    <w:rsid w:val="39260079"/>
    <w:rsid w:val="393A092A"/>
    <w:rsid w:val="393F91C0"/>
    <w:rsid w:val="394030E9"/>
    <w:rsid w:val="394D590C"/>
    <w:rsid w:val="39520B70"/>
    <w:rsid w:val="3962A369"/>
    <w:rsid w:val="396BDC69"/>
    <w:rsid w:val="396C296C"/>
    <w:rsid w:val="396EC4D7"/>
    <w:rsid w:val="397E8C30"/>
    <w:rsid w:val="399B018E"/>
    <w:rsid w:val="399EE826"/>
    <w:rsid w:val="39ABF9E5"/>
    <w:rsid w:val="39B4688F"/>
    <w:rsid w:val="39BC0FE2"/>
    <w:rsid w:val="39E63329"/>
    <w:rsid w:val="39EEBB08"/>
    <w:rsid w:val="3A07BF36"/>
    <w:rsid w:val="3A0C3B98"/>
    <w:rsid w:val="3A210523"/>
    <w:rsid w:val="3A2974FB"/>
    <w:rsid w:val="3A2C435E"/>
    <w:rsid w:val="3A2FE84F"/>
    <w:rsid w:val="3A350133"/>
    <w:rsid w:val="3A3EFC5E"/>
    <w:rsid w:val="3A402EA8"/>
    <w:rsid w:val="3A4169A1"/>
    <w:rsid w:val="3A41B337"/>
    <w:rsid w:val="3A4477BB"/>
    <w:rsid w:val="3A48AB2D"/>
    <w:rsid w:val="3A4CC55B"/>
    <w:rsid w:val="3A53D0C1"/>
    <w:rsid w:val="3A57CC3E"/>
    <w:rsid w:val="3A6BB53F"/>
    <w:rsid w:val="3A6DAB65"/>
    <w:rsid w:val="3A72BC1B"/>
    <w:rsid w:val="3A7AA1F0"/>
    <w:rsid w:val="3A7B0288"/>
    <w:rsid w:val="3A7F1AD0"/>
    <w:rsid w:val="3A84CEBF"/>
    <w:rsid w:val="3A8C50A7"/>
    <w:rsid w:val="3A92B883"/>
    <w:rsid w:val="3A9EBEA4"/>
    <w:rsid w:val="3AA13C4C"/>
    <w:rsid w:val="3AA58FF6"/>
    <w:rsid w:val="3AA8125C"/>
    <w:rsid w:val="3AB041F0"/>
    <w:rsid w:val="3AB1FC51"/>
    <w:rsid w:val="3AB2FED7"/>
    <w:rsid w:val="3AC27425"/>
    <w:rsid w:val="3AC3D507"/>
    <w:rsid w:val="3ADCD48A"/>
    <w:rsid w:val="3AE3AB38"/>
    <w:rsid w:val="3AE62157"/>
    <w:rsid w:val="3AEFBD50"/>
    <w:rsid w:val="3AF70294"/>
    <w:rsid w:val="3AF74E18"/>
    <w:rsid w:val="3AFE02F6"/>
    <w:rsid w:val="3B07DEE1"/>
    <w:rsid w:val="3B0B6560"/>
    <w:rsid w:val="3B0FD627"/>
    <w:rsid w:val="3B15DBA0"/>
    <w:rsid w:val="3B202B1C"/>
    <w:rsid w:val="3B2C6D38"/>
    <w:rsid w:val="3B314146"/>
    <w:rsid w:val="3B336100"/>
    <w:rsid w:val="3B447499"/>
    <w:rsid w:val="3B4CF0BC"/>
    <w:rsid w:val="3B52008E"/>
    <w:rsid w:val="3B723939"/>
    <w:rsid w:val="3B7362E9"/>
    <w:rsid w:val="3B789B17"/>
    <w:rsid w:val="3B8ABF58"/>
    <w:rsid w:val="3B950139"/>
    <w:rsid w:val="3B99228C"/>
    <w:rsid w:val="3BADF773"/>
    <w:rsid w:val="3BCB94FC"/>
    <w:rsid w:val="3BCC021C"/>
    <w:rsid w:val="3BD4E534"/>
    <w:rsid w:val="3BD584B9"/>
    <w:rsid w:val="3BD955F3"/>
    <w:rsid w:val="3BDAB4E4"/>
    <w:rsid w:val="3BF76E26"/>
    <w:rsid w:val="3C0785A0"/>
    <w:rsid w:val="3C09A92B"/>
    <w:rsid w:val="3C1B0908"/>
    <w:rsid w:val="3C22830D"/>
    <w:rsid w:val="3C296055"/>
    <w:rsid w:val="3C3441AF"/>
    <w:rsid w:val="3C3BA65F"/>
    <w:rsid w:val="3C458035"/>
    <w:rsid w:val="3C4786BF"/>
    <w:rsid w:val="3C47E964"/>
    <w:rsid w:val="3C5C01F7"/>
    <w:rsid w:val="3C6C8B17"/>
    <w:rsid w:val="3C6CEDC4"/>
    <w:rsid w:val="3C781134"/>
    <w:rsid w:val="3C81D735"/>
    <w:rsid w:val="3C8A450A"/>
    <w:rsid w:val="3C903294"/>
    <w:rsid w:val="3C99776D"/>
    <w:rsid w:val="3CA7E269"/>
    <w:rsid w:val="3CAED54A"/>
    <w:rsid w:val="3CB1EE1A"/>
    <w:rsid w:val="3CBFAB80"/>
    <w:rsid w:val="3CC4B484"/>
    <w:rsid w:val="3CC6A432"/>
    <w:rsid w:val="3CD19F05"/>
    <w:rsid w:val="3CDC208C"/>
    <w:rsid w:val="3CDFC151"/>
    <w:rsid w:val="3CE3B95A"/>
    <w:rsid w:val="3CE76474"/>
    <w:rsid w:val="3CEFF8D4"/>
    <w:rsid w:val="3CF2EAAE"/>
    <w:rsid w:val="3CF4E564"/>
    <w:rsid w:val="3CF89CA7"/>
    <w:rsid w:val="3D01A26D"/>
    <w:rsid w:val="3D1BC208"/>
    <w:rsid w:val="3D269CAF"/>
    <w:rsid w:val="3D2EF498"/>
    <w:rsid w:val="3D2F1BE3"/>
    <w:rsid w:val="3D35B82A"/>
    <w:rsid w:val="3D387EC2"/>
    <w:rsid w:val="3D3BCFD2"/>
    <w:rsid w:val="3D408D4E"/>
    <w:rsid w:val="3D4A83E2"/>
    <w:rsid w:val="3D6C5688"/>
    <w:rsid w:val="3D6FCB35"/>
    <w:rsid w:val="3D7DA60E"/>
    <w:rsid w:val="3DA5524E"/>
    <w:rsid w:val="3DA617E9"/>
    <w:rsid w:val="3DB722EC"/>
    <w:rsid w:val="3DCB611B"/>
    <w:rsid w:val="3DD776C0"/>
    <w:rsid w:val="3DDFCD7A"/>
    <w:rsid w:val="3DE03DF7"/>
    <w:rsid w:val="3DE96073"/>
    <w:rsid w:val="3E065A79"/>
    <w:rsid w:val="3E23E7FB"/>
    <w:rsid w:val="3E278577"/>
    <w:rsid w:val="3E2B90DE"/>
    <w:rsid w:val="3E2B9A79"/>
    <w:rsid w:val="3E34898D"/>
    <w:rsid w:val="3E39FD3D"/>
    <w:rsid w:val="3E464E9B"/>
    <w:rsid w:val="3E46A7BD"/>
    <w:rsid w:val="3E515970"/>
    <w:rsid w:val="3E5D1B4C"/>
    <w:rsid w:val="3E6DEB2B"/>
    <w:rsid w:val="3E6FADDF"/>
    <w:rsid w:val="3E756C94"/>
    <w:rsid w:val="3E836441"/>
    <w:rsid w:val="3E87D9B2"/>
    <w:rsid w:val="3E8AD9FC"/>
    <w:rsid w:val="3E926AFB"/>
    <w:rsid w:val="3E957EEE"/>
    <w:rsid w:val="3E9F081B"/>
    <w:rsid w:val="3EA007D7"/>
    <w:rsid w:val="3EAE2490"/>
    <w:rsid w:val="3EC1ADD2"/>
    <w:rsid w:val="3EC1B4F7"/>
    <w:rsid w:val="3EC93D3F"/>
    <w:rsid w:val="3ED99C34"/>
    <w:rsid w:val="3EE0275D"/>
    <w:rsid w:val="3EEE8527"/>
    <w:rsid w:val="3EF33811"/>
    <w:rsid w:val="3EFE0A87"/>
    <w:rsid w:val="3F049C16"/>
    <w:rsid w:val="3F11F814"/>
    <w:rsid w:val="3F1595D5"/>
    <w:rsid w:val="3F1C78D3"/>
    <w:rsid w:val="3F1CB832"/>
    <w:rsid w:val="3F2CDA93"/>
    <w:rsid w:val="3F32562A"/>
    <w:rsid w:val="3F35C773"/>
    <w:rsid w:val="3F3B5E1D"/>
    <w:rsid w:val="3F3C98E3"/>
    <w:rsid w:val="3F43BD02"/>
    <w:rsid w:val="3F5419D4"/>
    <w:rsid w:val="3F5F33F4"/>
    <w:rsid w:val="3F6E057E"/>
    <w:rsid w:val="3F6F45B6"/>
    <w:rsid w:val="3F772915"/>
    <w:rsid w:val="3F79FEDF"/>
    <w:rsid w:val="3F8C56E1"/>
    <w:rsid w:val="3F8E67BC"/>
    <w:rsid w:val="3F98DEED"/>
    <w:rsid w:val="3F9BC47A"/>
    <w:rsid w:val="3FD05384"/>
    <w:rsid w:val="3FDF57E9"/>
    <w:rsid w:val="3FE704B1"/>
    <w:rsid w:val="3FFECBAA"/>
    <w:rsid w:val="400A4448"/>
    <w:rsid w:val="400E757D"/>
    <w:rsid w:val="401503C0"/>
    <w:rsid w:val="401A7479"/>
    <w:rsid w:val="402A48AD"/>
    <w:rsid w:val="402B6298"/>
    <w:rsid w:val="4036FDFD"/>
    <w:rsid w:val="404BC53C"/>
    <w:rsid w:val="404C3D58"/>
    <w:rsid w:val="4057828E"/>
    <w:rsid w:val="405799EA"/>
    <w:rsid w:val="405B446A"/>
    <w:rsid w:val="40698F8A"/>
    <w:rsid w:val="4069E257"/>
    <w:rsid w:val="40764529"/>
    <w:rsid w:val="408C7C1D"/>
    <w:rsid w:val="408F4DBE"/>
    <w:rsid w:val="40A914F0"/>
    <w:rsid w:val="40BEF801"/>
    <w:rsid w:val="40C13524"/>
    <w:rsid w:val="40C2F452"/>
    <w:rsid w:val="40C9D892"/>
    <w:rsid w:val="40CCD0CB"/>
    <w:rsid w:val="40CFABBC"/>
    <w:rsid w:val="40D1C40B"/>
    <w:rsid w:val="40E7148C"/>
    <w:rsid w:val="40F663D8"/>
    <w:rsid w:val="40FEFA9F"/>
    <w:rsid w:val="4100EB76"/>
    <w:rsid w:val="41043995"/>
    <w:rsid w:val="410B0101"/>
    <w:rsid w:val="41121BA8"/>
    <w:rsid w:val="4113FD68"/>
    <w:rsid w:val="411443A7"/>
    <w:rsid w:val="412DB870"/>
    <w:rsid w:val="4130B9A1"/>
    <w:rsid w:val="4132741F"/>
    <w:rsid w:val="41341E87"/>
    <w:rsid w:val="413C27B2"/>
    <w:rsid w:val="4140B44A"/>
    <w:rsid w:val="4159B47D"/>
    <w:rsid w:val="4169D008"/>
    <w:rsid w:val="4170EA3D"/>
    <w:rsid w:val="417F6F31"/>
    <w:rsid w:val="419703ED"/>
    <w:rsid w:val="41A0ACFE"/>
    <w:rsid w:val="41A13283"/>
    <w:rsid w:val="41A1A665"/>
    <w:rsid w:val="41A1B69D"/>
    <w:rsid w:val="41A530CE"/>
    <w:rsid w:val="41A9BD21"/>
    <w:rsid w:val="41AB57F6"/>
    <w:rsid w:val="41B41D67"/>
    <w:rsid w:val="41C81284"/>
    <w:rsid w:val="41CC47F8"/>
    <w:rsid w:val="41D793C4"/>
    <w:rsid w:val="41D96187"/>
    <w:rsid w:val="41DDCABB"/>
    <w:rsid w:val="41E3B37A"/>
    <w:rsid w:val="41EB6718"/>
    <w:rsid w:val="41FE0985"/>
    <w:rsid w:val="42008FC5"/>
    <w:rsid w:val="420596F1"/>
    <w:rsid w:val="421B4AEE"/>
    <w:rsid w:val="421C9778"/>
    <w:rsid w:val="4224A0AA"/>
    <w:rsid w:val="422A027E"/>
    <w:rsid w:val="423B39E0"/>
    <w:rsid w:val="423E3943"/>
    <w:rsid w:val="424773D6"/>
    <w:rsid w:val="42562E79"/>
    <w:rsid w:val="4265BBE5"/>
    <w:rsid w:val="4266D8AF"/>
    <w:rsid w:val="42674CAA"/>
    <w:rsid w:val="42795177"/>
    <w:rsid w:val="4285C41A"/>
    <w:rsid w:val="428A30D0"/>
    <w:rsid w:val="428ADDB8"/>
    <w:rsid w:val="42924A3B"/>
    <w:rsid w:val="429F8B8A"/>
    <w:rsid w:val="42A13456"/>
    <w:rsid w:val="42A3E2E7"/>
    <w:rsid w:val="42A6259A"/>
    <w:rsid w:val="42A73FD8"/>
    <w:rsid w:val="42A8F620"/>
    <w:rsid w:val="42AB5C59"/>
    <w:rsid w:val="42B34AEF"/>
    <w:rsid w:val="42BCD196"/>
    <w:rsid w:val="42DA57B8"/>
    <w:rsid w:val="42E2A31E"/>
    <w:rsid w:val="42EFEF35"/>
    <w:rsid w:val="42FEBAC4"/>
    <w:rsid w:val="43047F30"/>
    <w:rsid w:val="4304A06E"/>
    <w:rsid w:val="430B3E34"/>
    <w:rsid w:val="430BC150"/>
    <w:rsid w:val="431E2A48"/>
    <w:rsid w:val="433287A2"/>
    <w:rsid w:val="4334C40A"/>
    <w:rsid w:val="435481A7"/>
    <w:rsid w:val="435B7BC8"/>
    <w:rsid w:val="4361D9B5"/>
    <w:rsid w:val="4372BCFD"/>
    <w:rsid w:val="43831C5F"/>
    <w:rsid w:val="43850D1A"/>
    <w:rsid w:val="438E5C5C"/>
    <w:rsid w:val="4396D4AC"/>
    <w:rsid w:val="43A5B93A"/>
    <w:rsid w:val="43B061B8"/>
    <w:rsid w:val="43D46F68"/>
    <w:rsid w:val="43E4A5A5"/>
    <w:rsid w:val="43F27B0C"/>
    <w:rsid w:val="43F68160"/>
    <w:rsid w:val="44034449"/>
    <w:rsid w:val="440574C4"/>
    <w:rsid w:val="4408707C"/>
    <w:rsid w:val="440911A3"/>
    <w:rsid w:val="4413F884"/>
    <w:rsid w:val="44193102"/>
    <w:rsid w:val="441DECB6"/>
    <w:rsid w:val="4425F425"/>
    <w:rsid w:val="442E937C"/>
    <w:rsid w:val="44350F8A"/>
    <w:rsid w:val="44442F09"/>
    <w:rsid w:val="44475351"/>
    <w:rsid w:val="44488339"/>
    <w:rsid w:val="444B0098"/>
    <w:rsid w:val="444F0DC8"/>
    <w:rsid w:val="445A5985"/>
    <w:rsid w:val="445F0D63"/>
    <w:rsid w:val="4476E851"/>
    <w:rsid w:val="44788ADC"/>
    <w:rsid w:val="449B091A"/>
    <w:rsid w:val="44A42ED1"/>
    <w:rsid w:val="44B320B0"/>
    <w:rsid w:val="44B59C74"/>
    <w:rsid w:val="44B7637D"/>
    <w:rsid w:val="44BB9EE2"/>
    <w:rsid w:val="44DC40B0"/>
    <w:rsid w:val="44DD6574"/>
    <w:rsid w:val="44E27E0F"/>
    <w:rsid w:val="44E5591A"/>
    <w:rsid w:val="44F43171"/>
    <w:rsid w:val="45069B1E"/>
    <w:rsid w:val="451570D5"/>
    <w:rsid w:val="45192BFA"/>
    <w:rsid w:val="45250600"/>
    <w:rsid w:val="452D4840"/>
    <w:rsid w:val="454158B8"/>
    <w:rsid w:val="4541808C"/>
    <w:rsid w:val="454EFFAA"/>
    <w:rsid w:val="455746BC"/>
    <w:rsid w:val="455A7179"/>
    <w:rsid w:val="455F1374"/>
    <w:rsid w:val="4562FA1B"/>
    <w:rsid w:val="45640E17"/>
    <w:rsid w:val="4564196F"/>
    <w:rsid w:val="45649883"/>
    <w:rsid w:val="456A9A9B"/>
    <w:rsid w:val="4573C222"/>
    <w:rsid w:val="45803839"/>
    <w:rsid w:val="4580C0D0"/>
    <w:rsid w:val="45859531"/>
    <w:rsid w:val="4588F5DC"/>
    <w:rsid w:val="458A1095"/>
    <w:rsid w:val="4592DE6E"/>
    <w:rsid w:val="459767CE"/>
    <w:rsid w:val="45A0AD97"/>
    <w:rsid w:val="45A4B092"/>
    <w:rsid w:val="45A6B17A"/>
    <w:rsid w:val="45A9A9A7"/>
    <w:rsid w:val="45AE67E6"/>
    <w:rsid w:val="45B4C553"/>
    <w:rsid w:val="45C56C57"/>
    <w:rsid w:val="45D55191"/>
    <w:rsid w:val="45D921E0"/>
    <w:rsid w:val="45D967C5"/>
    <w:rsid w:val="45DC4277"/>
    <w:rsid w:val="45E0AC6E"/>
    <w:rsid w:val="45E60B1B"/>
    <w:rsid w:val="45EC6C36"/>
    <w:rsid w:val="45EEE3D7"/>
    <w:rsid w:val="45F63E02"/>
    <w:rsid w:val="45FD6B38"/>
    <w:rsid w:val="45FDC5B0"/>
    <w:rsid w:val="46042AC4"/>
    <w:rsid w:val="460D5055"/>
    <w:rsid w:val="460EA70A"/>
    <w:rsid w:val="461D6976"/>
    <w:rsid w:val="4628C484"/>
    <w:rsid w:val="462C3347"/>
    <w:rsid w:val="462CDA15"/>
    <w:rsid w:val="463578F5"/>
    <w:rsid w:val="464213C4"/>
    <w:rsid w:val="4647CFBB"/>
    <w:rsid w:val="4654FE07"/>
    <w:rsid w:val="4656B884"/>
    <w:rsid w:val="46825D5A"/>
    <w:rsid w:val="4691A170"/>
    <w:rsid w:val="46A0D871"/>
    <w:rsid w:val="46A9ACB2"/>
    <w:rsid w:val="46B134D8"/>
    <w:rsid w:val="46D0172A"/>
    <w:rsid w:val="46E3449B"/>
    <w:rsid w:val="46F0EE67"/>
    <w:rsid w:val="46FDF98D"/>
    <w:rsid w:val="470F0F50"/>
    <w:rsid w:val="4710773F"/>
    <w:rsid w:val="47117464"/>
    <w:rsid w:val="4727D2FB"/>
    <w:rsid w:val="4727EF5F"/>
    <w:rsid w:val="472A6D4A"/>
    <w:rsid w:val="4732CB1B"/>
    <w:rsid w:val="474331CC"/>
    <w:rsid w:val="47435F3F"/>
    <w:rsid w:val="47443A9B"/>
    <w:rsid w:val="476C1D7B"/>
    <w:rsid w:val="4772DE7A"/>
    <w:rsid w:val="4778D9C3"/>
    <w:rsid w:val="4779C98E"/>
    <w:rsid w:val="4780ACA5"/>
    <w:rsid w:val="47927DFE"/>
    <w:rsid w:val="47992D9C"/>
    <w:rsid w:val="479C9F76"/>
    <w:rsid w:val="47B3A500"/>
    <w:rsid w:val="47B3C55B"/>
    <w:rsid w:val="47B40FA0"/>
    <w:rsid w:val="47B63D1A"/>
    <w:rsid w:val="47BDAFAC"/>
    <w:rsid w:val="47C564D9"/>
    <w:rsid w:val="47DAF8B3"/>
    <w:rsid w:val="47E09320"/>
    <w:rsid w:val="47E85A66"/>
    <w:rsid w:val="47ECBA1E"/>
    <w:rsid w:val="47FD81A7"/>
    <w:rsid w:val="4805A8EC"/>
    <w:rsid w:val="48065521"/>
    <w:rsid w:val="4809A8B7"/>
    <w:rsid w:val="480BD796"/>
    <w:rsid w:val="48152B95"/>
    <w:rsid w:val="4818AB41"/>
    <w:rsid w:val="482120C8"/>
    <w:rsid w:val="4830DC2C"/>
    <w:rsid w:val="48326C10"/>
    <w:rsid w:val="483CA453"/>
    <w:rsid w:val="483E5549"/>
    <w:rsid w:val="483EE442"/>
    <w:rsid w:val="4845DC8E"/>
    <w:rsid w:val="484C8299"/>
    <w:rsid w:val="485800FC"/>
    <w:rsid w:val="48688DEC"/>
    <w:rsid w:val="4871EC3C"/>
    <w:rsid w:val="48735B4C"/>
    <w:rsid w:val="4886B588"/>
    <w:rsid w:val="4886E503"/>
    <w:rsid w:val="488C6714"/>
    <w:rsid w:val="4891137E"/>
    <w:rsid w:val="48912A8C"/>
    <w:rsid w:val="489520F6"/>
    <w:rsid w:val="48970D3B"/>
    <w:rsid w:val="48A46081"/>
    <w:rsid w:val="48A4D2BD"/>
    <w:rsid w:val="48AF377A"/>
    <w:rsid w:val="48B705A8"/>
    <w:rsid w:val="48B7CC05"/>
    <w:rsid w:val="48BA6716"/>
    <w:rsid w:val="48C3934E"/>
    <w:rsid w:val="48CFF02C"/>
    <w:rsid w:val="48D1A722"/>
    <w:rsid w:val="48D38FF1"/>
    <w:rsid w:val="48DAAE27"/>
    <w:rsid w:val="48E8BB49"/>
    <w:rsid w:val="48EDD9F8"/>
    <w:rsid w:val="48F6B18F"/>
    <w:rsid w:val="48F9D909"/>
    <w:rsid w:val="48FD4F06"/>
    <w:rsid w:val="48FDEB3A"/>
    <w:rsid w:val="49006158"/>
    <w:rsid w:val="4900936C"/>
    <w:rsid w:val="490150DD"/>
    <w:rsid w:val="4906AEA8"/>
    <w:rsid w:val="4907701B"/>
    <w:rsid w:val="490E0BAB"/>
    <w:rsid w:val="49180567"/>
    <w:rsid w:val="491B4914"/>
    <w:rsid w:val="4922EBCF"/>
    <w:rsid w:val="4931509D"/>
    <w:rsid w:val="493D1658"/>
    <w:rsid w:val="4941D58E"/>
    <w:rsid w:val="49467512"/>
    <w:rsid w:val="494C6C73"/>
    <w:rsid w:val="494DA092"/>
    <w:rsid w:val="4951500D"/>
    <w:rsid w:val="495B5CFC"/>
    <w:rsid w:val="49614E3E"/>
    <w:rsid w:val="497A1FD1"/>
    <w:rsid w:val="4996039C"/>
    <w:rsid w:val="49A2D57E"/>
    <w:rsid w:val="49A43878"/>
    <w:rsid w:val="49B57EE2"/>
    <w:rsid w:val="49BCE12F"/>
    <w:rsid w:val="49BEA2C6"/>
    <w:rsid w:val="49DF7B16"/>
    <w:rsid w:val="49E0164C"/>
    <w:rsid w:val="49EE813C"/>
    <w:rsid w:val="49F65F0A"/>
    <w:rsid w:val="4A00B963"/>
    <w:rsid w:val="4A08600F"/>
    <w:rsid w:val="4A0D061D"/>
    <w:rsid w:val="4A14E4ED"/>
    <w:rsid w:val="4A15BEF9"/>
    <w:rsid w:val="4A1E5B9E"/>
    <w:rsid w:val="4A290CF5"/>
    <w:rsid w:val="4A2D1D83"/>
    <w:rsid w:val="4A38C548"/>
    <w:rsid w:val="4A3A023E"/>
    <w:rsid w:val="4A3BAC32"/>
    <w:rsid w:val="4A41296A"/>
    <w:rsid w:val="4A4580C1"/>
    <w:rsid w:val="4A47B35A"/>
    <w:rsid w:val="4A516E5E"/>
    <w:rsid w:val="4A51B163"/>
    <w:rsid w:val="4A5BB60C"/>
    <w:rsid w:val="4A714E77"/>
    <w:rsid w:val="4A74743C"/>
    <w:rsid w:val="4A8E0140"/>
    <w:rsid w:val="4A8E1E10"/>
    <w:rsid w:val="4A8F69E1"/>
    <w:rsid w:val="4A9E43ED"/>
    <w:rsid w:val="4AA1161F"/>
    <w:rsid w:val="4AA21305"/>
    <w:rsid w:val="4AA3EC15"/>
    <w:rsid w:val="4AB9F92E"/>
    <w:rsid w:val="4AC48C33"/>
    <w:rsid w:val="4AC87455"/>
    <w:rsid w:val="4AC8BEF0"/>
    <w:rsid w:val="4AD02C33"/>
    <w:rsid w:val="4AD0FEA9"/>
    <w:rsid w:val="4AD1A96F"/>
    <w:rsid w:val="4AD324AF"/>
    <w:rsid w:val="4ADE932A"/>
    <w:rsid w:val="4AE0843A"/>
    <w:rsid w:val="4AE3ABC4"/>
    <w:rsid w:val="4AE6F44E"/>
    <w:rsid w:val="4AEE8809"/>
    <w:rsid w:val="4AF05AB1"/>
    <w:rsid w:val="4AF2AE9F"/>
    <w:rsid w:val="4B03F607"/>
    <w:rsid w:val="4B0757EE"/>
    <w:rsid w:val="4B0B7DFA"/>
    <w:rsid w:val="4B0DBF25"/>
    <w:rsid w:val="4B10D79E"/>
    <w:rsid w:val="4B13187B"/>
    <w:rsid w:val="4B1C2D39"/>
    <w:rsid w:val="4B27DF74"/>
    <w:rsid w:val="4B284ADE"/>
    <w:rsid w:val="4B2CF578"/>
    <w:rsid w:val="4B2F489E"/>
    <w:rsid w:val="4B341EC6"/>
    <w:rsid w:val="4B40F26C"/>
    <w:rsid w:val="4B48830D"/>
    <w:rsid w:val="4B57B793"/>
    <w:rsid w:val="4B643055"/>
    <w:rsid w:val="4B6BE909"/>
    <w:rsid w:val="4B856613"/>
    <w:rsid w:val="4B8EB2BB"/>
    <w:rsid w:val="4B8FDA37"/>
    <w:rsid w:val="4B8FF4AC"/>
    <w:rsid w:val="4BBD59FF"/>
    <w:rsid w:val="4BC1A585"/>
    <w:rsid w:val="4BCB303F"/>
    <w:rsid w:val="4BCF8FBF"/>
    <w:rsid w:val="4BD87D42"/>
    <w:rsid w:val="4BDA149A"/>
    <w:rsid w:val="4BDCEB10"/>
    <w:rsid w:val="4BEEC40D"/>
    <w:rsid w:val="4BFFFD62"/>
    <w:rsid w:val="4C0B0498"/>
    <w:rsid w:val="4C27BAA7"/>
    <w:rsid w:val="4C34E735"/>
    <w:rsid w:val="4C40F750"/>
    <w:rsid w:val="4C4769EF"/>
    <w:rsid w:val="4C668871"/>
    <w:rsid w:val="4C66ED42"/>
    <w:rsid w:val="4C69374D"/>
    <w:rsid w:val="4C8057D8"/>
    <w:rsid w:val="4C94823C"/>
    <w:rsid w:val="4C98AE1F"/>
    <w:rsid w:val="4C9C03A5"/>
    <w:rsid w:val="4CBECE06"/>
    <w:rsid w:val="4CC1190B"/>
    <w:rsid w:val="4CC7E670"/>
    <w:rsid w:val="4CC9A878"/>
    <w:rsid w:val="4CCB92F8"/>
    <w:rsid w:val="4CD1FCBC"/>
    <w:rsid w:val="4CD55172"/>
    <w:rsid w:val="4CD8F976"/>
    <w:rsid w:val="4CF3C80F"/>
    <w:rsid w:val="4CF764D5"/>
    <w:rsid w:val="4CFC952A"/>
    <w:rsid w:val="4D0CAEA0"/>
    <w:rsid w:val="4D0F2613"/>
    <w:rsid w:val="4D15F6AF"/>
    <w:rsid w:val="4D1BEFFB"/>
    <w:rsid w:val="4D1D0C57"/>
    <w:rsid w:val="4D2F2E7D"/>
    <w:rsid w:val="4D65FEA5"/>
    <w:rsid w:val="4D7DD386"/>
    <w:rsid w:val="4D9CDD2F"/>
    <w:rsid w:val="4D9E847D"/>
    <w:rsid w:val="4DA22533"/>
    <w:rsid w:val="4DAC89DB"/>
    <w:rsid w:val="4DC58CFC"/>
    <w:rsid w:val="4DC9ECA6"/>
    <w:rsid w:val="4DCE010C"/>
    <w:rsid w:val="4DCFD996"/>
    <w:rsid w:val="4DDE6698"/>
    <w:rsid w:val="4DE09A64"/>
    <w:rsid w:val="4DFF5A26"/>
    <w:rsid w:val="4E0575ED"/>
    <w:rsid w:val="4E0E58BA"/>
    <w:rsid w:val="4E0F53F1"/>
    <w:rsid w:val="4E124EF1"/>
    <w:rsid w:val="4E15F1E8"/>
    <w:rsid w:val="4E161CA3"/>
    <w:rsid w:val="4E24802E"/>
    <w:rsid w:val="4E2F1350"/>
    <w:rsid w:val="4E314814"/>
    <w:rsid w:val="4E3E3EBC"/>
    <w:rsid w:val="4E408E47"/>
    <w:rsid w:val="4E61A43B"/>
    <w:rsid w:val="4E702CD4"/>
    <w:rsid w:val="4E77078B"/>
    <w:rsid w:val="4E863C9B"/>
    <w:rsid w:val="4E9E9306"/>
    <w:rsid w:val="4EA5113C"/>
    <w:rsid w:val="4EA587FB"/>
    <w:rsid w:val="4EAD03F9"/>
    <w:rsid w:val="4EAE2DA6"/>
    <w:rsid w:val="4EB357F0"/>
    <w:rsid w:val="4EB986C4"/>
    <w:rsid w:val="4EBD10C4"/>
    <w:rsid w:val="4EC324EA"/>
    <w:rsid w:val="4EC82D9C"/>
    <w:rsid w:val="4EC99E4D"/>
    <w:rsid w:val="4ECF97BB"/>
    <w:rsid w:val="4ED65A27"/>
    <w:rsid w:val="4ED89CAF"/>
    <w:rsid w:val="4EE311A0"/>
    <w:rsid w:val="4EE3FCAA"/>
    <w:rsid w:val="4EED5AFA"/>
    <w:rsid w:val="4EEE0703"/>
    <w:rsid w:val="4EF1962A"/>
    <w:rsid w:val="4EFDA7EB"/>
    <w:rsid w:val="4EFE38AD"/>
    <w:rsid w:val="4F043A30"/>
    <w:rsid w:val="4F08CE6D"/>
    <w:rsid w:val="4F0E4530"/>
    <w:rsid w:val="4F16CC7B"/>
    <w:rsid w:val="4F19A3E7"/>
    <w:rsid w:val="4F19E805"/>
    <w:rsid w:val="4F1EB462"/>
    <w:rsid w:val="4F2B5315"/>
    <w:rsid w:val="4F42350F"/>
    <w:rsid w:val="4F43CB12"/>
    <w:rsid w:val="4F47C2C4"/>
    <w:rsid w:val="4F4ECA28"/>
    <w:rsid w:val="4F4FE1E8"/>
    <w:rsid w:val="4F5C477A"/>
    <w:rsid w:val="4F62D6C0"/>
    <w:rsid w:val="4F668A7E"/>
    <w:rsid w:val="4F6C8044"/>
    <w:rsid w:val="4F6FD5AD"/>
    <w:rsid w:val="4F70EC5F"/>
    <w:rsid w:val="4F88E5D6"/>
    <w:rsid w:val="4F937684"/>
    <w:rsid w:val="4FA1D77A"/>
    <w:rsid w:val="4FB8EA55"/>
    <w:rsid w:val="4FC22245"/>
    <w:rsid w:val="4FC9E0AA"/>
    <w:rsid w:val="4FCDFF97"/>
    <w:rsid w:val="4FE0FE9E"/>
    <w:rsid w:val="4FE6C097"/>
    <w:rsid w:val="4FEBE506"/>
    <w:rsid w:val="500A3380"/>
    <w:rsid w:val="5010FD21"/>
    <w:rsid w:val="501625E8"/>
    <w:rsid w:val="5016896C"/>
    <w:rsid w:val="5018AD64"/>
    <w:rsid w:val="5018D433"/>
    <w:rsid w:val="50219D07"/>
    <w:rsid w:val="502B0996"/>
    <w:rsid w:val="502FE4C2"/>
    <w:rsid w:val="50325130"/>
    <w:rsid w:val="505A4F34"/>
    <w:rsid w:val="505A649C"/>
    <w:rsid w:val="5068F1DE"/>
    <w:rsid w:val="506CB41B"/>
    <w:rsid w:val="50737424"/>
    <w:rsid w:val="5073A487"/>
    <w:rsid w:val="5074CB0E"/>
    <w:rsid w:val="507D2DDE"/>
    <w:rsid w:val="5080DB35"/>
    <w:rsid w:val="5086D38B"/>
    <w:rsid w:val="508970E3"/>
    <w:rsid w:val="509FA34D"/>
    <w:rsid w:val="50A0EB05"/>
    <w:rsid w:val="50A1A30C"/>
    <w:rsid w:val="50A6D36F"/>
    <w:rsid w:val="50ADC27E"/>
    <w:rsid w:val="50B9534F"/>
    <w:rsid w:val="50BF49BA"/>
    <w:rsid w:val="50C74697"/>
    <w:rsid w:val="50C7621F"/>
    <w:rsid w:val="50CCFB1D"/>
    <w:rsid w:val="50CF014C"/>
    <w:rsid w:val="50DBAD06"/>
    <w:rsid w:val="50DDC271"/>
    <w:rsid w:val="50E446E7"/>
    <w:rsid w:val="50FC4511"/>
    <w:rsid w:val="51063202"/>
    <w:rsid w:val="511855F4"/>
    <w:rsid w:val="5125669A"/>
    <w:rsid w:val="512FA39E"/>
    <w:rsid w:val="5139CA17"/>
    <w:rsid w:val="513E7B0D"/>
    <w:rsid w:val="51429D61"/>
    <w:rsid w:val="5142FF24"/>
    <w:rsid w:val="5163B2A6"/>
    <w:rsid w:val="5164C8E2"/>
    <w:rsid w:val="51770390"/>
    <w:rsid w:val="51782F09"/>
    <w:rsid w:val="518C4342"/>
    <w:rsid w:val="51A05678"/>
    <w:rsid w:val="51A5F6D2"/>
    <w:rsid w:val="51A6EA5D"/>
    <w:rsid w:val="51AC6540"/>
    <w:rsid w:val="51B2230F"/>
    <w:rsid w:val="51BAAF5D"/>
    <w:rsid w:val="51C03A53"/>
    <w:rsid w:val="51C104F1"/>
    <w:rsid w:val="51C553F4"/>
    <w:rsid w:val="51CDCDAD"/>
    <w:rsid w:val="51D52088"/>
    <w:rsid w:val="51DDA36F"/>
    <w:rsid w:val="51F368EA"/>
    <w:rsid w:val="51F57BB9"/>
    <w:rsid w:val="51F61116"/>
    <w:rsid w:val="52037881"/>
    <w:rsid w:val="5222A69A"/>
    <w:rsid w:val="52267956"/>
    <w:rsid w:val="522A7DE5"/>
    <w:rsid w:val="522F4FAB"/>
    <w:rsid w:val="52325267"/>
    <w:rsid w:val="5235A867"/>
    <w:rsid w:val="523965E0"/>
    <w:rsid w:val="5244A176"/>
    <w:rsid w:val="52470E97"/>
    <w:rsid w:val="524D30C1"/>
    <w:rsid w:val="5253706E"/>
    <w:rsid w:val="525BCF47"/>
    <w:rsid w:val="5261A424"/>
    <w:rsid w:val="52686C2A"/>
    <w:rsid w:val="526DAB73"/>
    <w:rsid w:val="5271BCD7"/>
    <w:rsid w:val="52733B27"/>
    <w:rsid w:val="527BE5FC"/>
    <w:rsid w:val="528F30A1"/>
    <w:rsid w:val="5292E1C8"/>
    <w:rsid w:val="52A810CE"/>
    <w:rsid w:val="52B06611"/>
    <w:rsid w:val="52BA21B5"/>
    <w:rsid w:val="52BD975C"/>
    <w:rsid w:val="52C0061D"/>
    <w:rsid w:val="52C15818"/>
    <w:rsid w:val="52DAFC79"/>
    <w:rsid w:val="52E9B7CE"/>
    <w:rsid w:val="52F3B86F"/>
    <w:rsid w:val="52FB2456"/>
    <w:rsid w:val="52FDED70"/>
    <w:rsid w:val="53022E27"/>
    <w:rsid w:val="530DF38D"/>
    <w:rsid w:val="531C2CE8"/>
    <w:rsid w:val="5321FA76"/>
    <w:rsid w:val="53280A44"/>
    <w:rsid w:val="5330160B"/>
    <w:rsid w:val="5342FAB0"/>
    <w:rsid w:val="535D7FF8"/>
    <w:rsid w:val="536292DE"/>
    <w:rsid w:val="53651274"/>
    <w:rsid w:val="536C6EBF"/>
    <w:rsid w:val="53718005"/>
    <w:rsid w:val="53728DAE"/>
    <w:rsid w:val="5375D0F2"/>
    <w:rsid w:val="537D3EB2"/>
    <w:rsid w:val="53845C24"/>
    <w:rsid w:val="5397CED1"/>
    <w:rsid w:val="539CD47D"/>
    <w:rsid w:val="53A8981D"/>
    <w:rsid w:val="53A9BDFB"/>
    <w:rsid w:val="53BD476C"/>
    <w:rsid w:val="53BD8883"/>
    <w:rsid w:val="53C699AE"/>
    <w:rsid w:val="53D83200"/>
    <w:rsid w:val="53E0AD95"/>
    <w:rsid w:val="53E16345"/>
    <w:rsid w:val="53F7527F"/>
    <w:rsid w:val="53FB6D2D"/>
    <w:rsid w:val="53FC696E"/>
    <w:rsid w:val="53FDB0FB"/>
    <w:rsid w:val="5402D5D3"/>
    <w:rsid w:val="5404E4DB"/>
    <w:rsid w:val="540BFEE3"/>
    <w:rsid w:val="5410E61D"/>
    <w:rsid w:val="541D1880"/>
    <w:rsid w:val="542911E2"/>
    <w:rsid w:val="542E9150"/>
    <w:rsid w:val="5442F738"/>
    <w:rsid w:val="544C0935"/>
    <w:rsid w:val="544CA3D1"/>
    <w:rsid w:val="5457077B"/>
    <w:rsid w:val="5463BAC7"/>
    <w:rsid w:val="546B4D62"/>
    <w:rsid w:val="547E961A"/>
    <w:rsid w:val="548225DE"/>
    <w:rsid w:val="549BD731"/>
    <w:rsid w:val="54A2A7D9"/>
    <w:rsid w:val="54A503B7"/>
    <w:rsid w:val="54AFDC86"/>
    <w:rsid w:val="54B4B10B"/>
    <w:rsid w:val="54C0D43A"/>
    <w:rsid w:val="54E4A31C"/>
    <w:rsid w:val="54E9970B"/>
    <w:rsid w:val="54EA34FE"/>
    <w:rsid w:val="54ECC5E2"/>
    <w:rsid w:val="54F5A342"/>
    <w:rsid w:val="5503CB0F"/>
    <w:rsid w:val="55089D8A"/>
    <w:rsid w:val="550B4773"/>
    <w:rsid w:val="55116F34"/>
    <w:rsid w:val="55123FE7"/>
    <w:rsid w:val="551F8D43"/>
    <w:rsid w:val="551FA8E4"/>
    <w:rsid w:val="5525FBCB"/>
    <w:rsid w:val="552AFC1A"/>
    <w:rsid w:val="553A508F"/>
    <w:rsid w:val="5549F9F8"/>
    <w:rsid w:val="556980FD"/>
    <w:rsid w:val="556EA9FB"/>
    <w:rsid w:val="5571E9CE"/>
    <w:rsid w:val="5573D47E"/>
    <w:rsid w:val="557502B1"/>
    <w:rsid w:val="557DFE38"/>
    <w:rsid w:val="557E1AA5"/>
    <w:rsid w:val="55881B22"/>
    <w:rsid w:val="558D637D"/>
    <w:rsid w:val="55951701"/>
    <w:rsid w:val="55951FA7"/>
    <w:rsid w:val="55A15885"/>
    <w:rsid w:val="55A8354A"/>
    <w:rsid w:val="55A962DB"/>
    <w:rsid w:val="55AAB950"/>
    <w:rsid w:val="55AC2F13"/>
    <w:rsid w:val="55AF7423"/>
    <w:rsid w:val="55B18237"/>
    <w:rsid w:val="55B41621"/>
    <w:rsid w:val="55BCEDA1"/>
    <w:rsid w:val="55C14703"/>
    <w:rsid w:val="55CBE4D2"/>
    <w:rsid w:val="55D47D25"/>
    <w:rsid w:val="55D7573A"/>
    <w:rsid w:val="55DE7224"/>
    <w:rsid w:val="55E6E75B"/>
    <w:rsid w:val="55ED398C"/>
    <w:rsid w:val="55F74BA9"/>
    <w:rsid w:val="5601EB42"/>
    <w:rsid w:val="5603410F"/>
    <w:rsid w:val="56247514"/>
    <w:rsid w:val="562C78EA"/>
    <w:rsid w:val="56441A4A"/>
    <w:rsid w:val="5646CD80"/>
    <w:rsid w:val="5649FB6C"/>
    <w:rsid w:val="564F6A95"/>
    <w:rsid w:val="565041BA"/>
    <w:rsid w:val="565757FC"/>
    <w:rsid w:val="565BE9A1"/>
    <w:rsid w:val="5663A227"/>
    <w:rsid w:val="56752A92"/>
    <w:rsid w:val="56793139"/>
    <w:rsid w:val="567AD98D"/>
    <w:rsid w:val="56864156"/>
    <w:rsid w:val="568785D4"/>
    <w:rsid w:val="56A66685"/>
    <w:rsid w:val="56ACC17B"/>
    <w:rsid w:val="56AF7A55"/>
    <w:rsid w:val="56B125EB"/>
    <w:rsid w:val="56BD6C67"/>
    <w:rsid w:val="56BEDCE8"/>
    <w:rsid w:val="56BF5673"/>
    <w:rsid w:val="56CE904F"/>
    <w:rsid w:val="56DA86E8"/>
    <w:rsid w:val="56DF8A0A"/>
    <w:rsid w:val="56F2B029"/>
    <w:rsid w:val="56F62236"/>
    <w:rsid w:val="5713187D"/>
    <w:rsid w:val="571BA0D7"/>
    <w:rsid w:val="572AAACF"/>
    <w:rsid w:val="57314227"/>
    <w:rsid w:val="57360D32"/>
    <w:rsid w:val="573753BF"/>
    <w:rsid w:val="57422BDE"/>
    <w:rsid w:val="5750EAE7"/>
    <w:rsid w:val="575173E3"/>
    <w:rsid w:val="577112FA"/>
    <w:rsid w:val="57892E0C"/>
    <w:rsid w:val="578BC181"/>
    <w:rsid w:val="579214B4"/>
    <w:rsid w:val="5797988B"/>
    <w:rsid w:val="5798303F"/>
    <w:rsid w:val="57A634AD"/>
    <w:rsid w:val="57A6D4CC"/>
    <w:rsid w:val="57CBD72C"/>
    <w:rsid w:val="57D645C3"/>
    <w:rsid w:val="57DC918E"/>
    <w:rsid w:val="57E1DBC4"/>
    <w:rsid w:val="57EFDC5B"/>
    <w:rsid w:val="57F12C8C"/>
    <w:rsid w:val="57FD3D63"/>
    <w:rsid w:val="581E6FA6"/>
    <w:rsid w:val="582674D2"/>
    <w:rsid w:val="582EAC58"/>
    <w:rsid w:val="5835D1B9"/>
    <w:rsid w:val="583FD48D"/>
    <w:rsid w:val="58532063"/>
    <w:rsid w:val="5855F318"/>
    <w:rsid w:val="586EBA9F"/>
    <w:rsid w:val="5886B684"/>
    <w:rsid w:val="5891FE44"/>
    <w:rsid w:val="58974069"/>
    <w:rsid w:val="58B41EB8"/>
    <w:rsid w:val="58B74FB8"/>
    <w:rsid w:val="58C3E0E2"/>
    <w:rsid w:val="58D09214"/>
    <w:rsid w:val="58D22BB0"/>
    <w:rsid w:val="58D4E2E0"/>
    <w:rsid w:val="58E34D56"/>
    <w:rsid w:val="58EC2518"/>
    <w:rsid w:val="58F09D7E"/>
    <w:rsid w:val="58F7196B"/>
    <w:rsid w:val="59023DFE"/>
    <w:rsid w:val="59038CF7"/>
    <w:rsid w:val="5905339B"/>
    <w:rsid w:val="5905740D"/>
    <w:rsid w:val="590FBB3B"/>
    <w:rsid w:val="59118C45"/>
    <w:rsid w:val="593B941B"/>
    <w:rsid w:val="594E205F"/>
    <w:rsid w:val="594FEE3C"/>
    <w:rsid w:val="59509B28"/>
    <w:rsid w:val="59755B84"/>
    <w:rsid w:val="597B52E7"/>
    <w:rsid w:val="598EF2C4"/>
    <w:rsid w:val="599AD9D7"/>
    <w:rsid w:val="59A2D7D2"/>
    <w:rsid w:val="59A557E6"/>
    <w:rsid w:val="59A8072F"/>
    <w:rsid w:val="59AD4CF7"/>
    <w:rsid w:val="59CB3599"/>
    <w:rsid w:val="59CC4192"/>
    <w:rsid w:val="59DCCFF4"/>
    <w:rsid w:val="59DE035B"/>
    <w:rsid w:val="59E14E52"/>
    <w:rsid w:val="59E7B8AC"/>
    <w:rsid w:val="59FF04B5"/>
    <w:rsid w:val="5A048792"/>
    <w:rsid w:val="5A10A815"/>
    <w:rsid w:val="5A12B123"/>
    <w:rsid w:val="5A165215"/>
    <w:rsid w:val="5A16E567"/>
    <w:rsid w:val="5A1A1EDD"/>
    <w:rsid w:val="5A3BB74F"/>
    <w:rsid w:val="5A3E0321"/>
    <w:rsid w:val="5A465878"/>
    <w:rsid w:val="5A48B624"/>
    <w:rsid w:val="5A539E20"/>
    <w:rsid w:val="5A5BA246"/>
    <w:rsid w:val="5A5E8EFE"/>
    <w:rsid w:val="5A71E49C"/>
    <w:rsid w:val="5A787BE4"/>
    <w:rsid w:val="5A793B42"/>
    <w:rsid w:val="5A79A113"/>
    <w:rsid w:val="5A7D9E69"/>
    <w:rsid w:val="5A7EC491"/>
    <w:rsid w:val="5A7F2086"/>
    <w:rsid w:val="5A812C4B"/>
    <w:rsid w:val="5A9C98B9"/>
    <w:rsid w:val="5A9F82C7"/>
    <w:rsid w:val="5A9FEAF3"/>
    <w:rsid w:val="5AA1205C"/>
    <w:rsid w:val="5AAA56EA"/>
    <w:rsid w:val="5AAD7CE4"/>
    <w:rsid w:val="5AB36C30"/>
    <w:rsid w:val="5AB588A0"/>
    <w:rsid w:val="5ACCD8E1"/>
    <w:rsid w:val="5AD51E9B"/>
    <w:rsid w:val="5ADA312E"/>
    <w:rsid w:val="5AE4B1FE"/>
    <w:rsid w:val="5AEFF462"/>
    <w:rsid w:val="5AF5A5DA"/>
    <w:rsid w:val="5AF63ECB"/>
    <w:rsid w:val="5AFC399E"/>
    <w:rsid w:val="5AFD0796"/>
    <w:rsid w:val="5B0B7EFF"/>
    <w:rsid w:val="5B258894"/>
    <w:rsid w:val="5B280BC4"/>
    <w:rsid w:val="5B2B433E"/>
    <w:rsid w:val="5B2BAF89"/>
    <w:rsid w:val="5B31ED39"/>
    <w:rsid w:val="5B34B33D"/>
    <w:rsid w:val="5B3545FF"/>
    <w:rsid w:val="5B4D7142"/>
    <w:rsid w:val="5B58060C"/>
    <w:rsid w:val="5B5917B8"/>
    <w:rsid w:val="5B5B9FA3"/>
    <w:rsid w:val="5B63D3EE"/>
    <w:rsid w:val="5B6B615A"/>
    <w:rsid w:val="5B6E02DA"/>
    <w:rsid w:val="5B748A97"/>
    <w:rsid w:val="5B8B44A7"/>
    <w:rsid w:val="5B9FDCE3"/>
    <w:rsid w:val="5BA03B0A"/>
    <w:rsid w:val="5BAA8219"/>
    <w:rsid w:val="5BB666A6"/>
    <w:rsid w:val="5BD30843"/>
    <w:rsid w:val="5BD76E17"/>
    <w:rsid w:val="5BDBE607"/>
    <w:rsid w:val="5BE0131E"/>
    <w:rsid w:val="5BE3F3EC"/>
    <w:rsid w:val="5BF873B4"/>
    <w:rsid w:val="5BF9AC8B"/>
    <w:rsid w:val="5BFC93D5"/>
    <w:rsid w:val="5BFE12D3"/>
    <w:rsid w:val="5BFE7644"/>
    <w:rsid w:val="5C040850"/>
    <w:rsid w:val="5C0461F7"/>
    <w:rsid w:val="5C058AB8"/>
    <w:rsid w:val="5C217BF4"/>
    <w:rsid w:val="5C264321"/>
    <w:rsid w:val="5C287E70"/>
    <w:rsid w:val="5C2EA2A6"/>
    <w:rsid w:val="5C3509A5"/>
    <w:rsid w:val="5C38BF57"/>
    <w:rsid w:val="5C56B766"/>
    <w:rsid w:val="5C591A53"/>
    <w:rsid w:val="5C6EFA17"/>
    <w:rsid w:val="5C7BF265"/>
    <w:rsid w:val="5C7EDB19"/>
    <w:rsid w:val="5C8A0DE4"/>
    <w:rsid w:val="5C92E89F"/>
    <w:rsid w:val="5CA5D722"/>
    <w:rsid w:val="5CA64DE6"/>
    <w:rsid w:val="5CB2F315"/>
    <w:rsid w:val="5CB6103C"/>
    <w:rsid w:val="5CC35864"/>
    <w:rsid w:val="5CE1C924"/>
    <w:rsid w:val="5CE3584A"/>
    <w:rsid w:val="5CE561E2"/>
    <w:rsid w:val="5CF6F0A5"/>
    <w:rsid w:val="5CFA85FB"/>
    <w:rsid w:val="5D015F0E"/>
    <w:rsid w:val="5D109861"/>
    <w:rsid w:val="5D1751CD"/>
    <w:rsid w:val="5D199C38"/>
    <w:rsid w:val="5D2377B6"/>
    <w:rsid w:val="5D2CA4FB"/>
    <w:rsid w:val="5D428889"/>
    <w:rsid w:val="5D46DA4A"/>
    <w:rsid w:val="5D4D9732"/>
    <w:rsid w:val="5D51BD67"/>
    <w:rsid w:val="5D5E5D42"/>
    <w:rsid w:val="5D6539A7"/>
    <w:rsid w:val="5D77CFFE"/>
    <w:rsid w:val="5D8A7D9F"/>
    <w:rsid w:val="5D991A77"/>
    <w:rsid w:val="5D9B987A"/>
    <w:rsid w:val="5D9C63C5"/>
    <w:rsid w:val="5DB0633B"/>
    <w:rsid w:val="5DB96BE2"/>
    <w:rsid w:val="5DBB70DA"/>
    <w:rsid w:val="5DBDA8DF"/>
    <w:rsid w:val="5DC28FBC"/>
    <w:rsid w:val="5DC96628"/>
    <w:rsid w:val="5DD915AF"/>
    <w:rsid w:val="5DE003E7"/>
    <w:rsid w:val="5DF26D52"/>
    <w:rsid w:val="5DF6768C"/>
    <w:rsid w:val="5DFA9B55"/>
    <w:rsid w:val="5E005C1B"/>
    <w:rsid w:val="5E10C426"/>
    <w:rsid w:val="5E1B4D0F"/>
    <w:rsid w:val="5E1CDB7A"/>
    <w:rsid w:val="5E1FEA77"/>
    <w:rsid w:val="5E2CE939"/>
    <w:rsid w:val="5E4289DD"/>
    <w:rsid w:val="5E4585DB"/>
    <w:rsid w:val="5E5268BB"/>
    <w:rsid w:val="5E62A496"/>
    <w:rsid w:val="5E66FD0C"/>
    <w:rsid w:val="5E6BEA2B"/>
    <w:rsid w:val="5E6D4AC9"/>
    <w:rsid w:val="5E760E0D"/>
    <w:rsid w:val="5E7F8F2A"/>
    <w:rsid w:val="5E91703B"/>
    <w:rsid w:val="5E974E82"/>
    <w:rsid w:val="5E9C4C1C"/>
    <w:rsid w:val="5EA255B5"/>
    <w:rsid w:val="5EB0243E"/>
    <w:rsid w:val="5EB847D5"/>
    <w:rsid w:val="5EBA550E"/>
    <w:rsid w:val="5EBAC118"/>
    <w:rsid w:val="5ED860C8"/>
    <w:rsid w:val="5EE05FCF"/>
    <w:rsid w:val="5EF668F2"/>
    <w:rsid w:val="5F0E2F00"/>
    <w:rsid w:val="5F21B732"/>
    <w:rsid w:val="5F22C6EF"/>
    <w:rsid w:val="5F257DFC"/>
    <w:rsid w:val="5F2EFC05"/>
    <w:rsid w:val="5F314847"/>
    <w:rsid w:val="5F32A100"/>
    <w:rsid w:val="5F439ECA"/>
    <w:rsid w:val="5F4AEA0A"/>
    <w:rsid w:val="5F4B8B12"/>
    <w:rsid w:val="5F51E548"/>
    <w:rsid w:val="5F5366EB"/>
    <w:rsid w:val="5F57E26E"/>
    <w:rsid w:val="5F5CD125"/>
    <w:rsid w:val="5F6029CA"/>
    <w:rsid w:val="5F687F97"/>
    <w:rsid w:val="5F6B8851"/>
    <w:rsid w:val="5F6CC9AC"/>
    <w:rsid w:val="5F72EAA3"/>
    <w:rsid w:val="5F758D5A"/>
    <w:rsid w:val="5F7D67DF"/>
    <w:rsid w:val="5F838409"/>
    <w:rsid w:val="5F9715F5"/>
    <w:rsid w:val="5FA1FE57"/>
    <w:rsid w:val="5FA4B230"/>
    <w:rsid w:val="5FA8761F"/>
    <w:rsid w:val="5FAC7578"/>
    <w:rsid w:val="5FB4AE82"/>
    <w:rsid w:val="5FB758E0"/>
    <w:rsid w:val="5FCB6DBA"/>
    <w:rsid w:val="5FD730B1"/>
    <w:rsid w:val="5FD808A6"/>
    <w:rsid w:val="5FDF131C"/>
    <w:rsid w:val="5FE0D193"/>
    <w:rsid w:val="5FE20B74"/>
    <w:rsid w:val="5FE2F4DF"/>
    <w:rsid w:val="5FEC49E9"/>
    <w:rsid w:val="5FF1B829"/>
    <w:rsid w:val="5FF24252"/>
    <w:rsid w:val="5FF71705"/>
    <w:rsid w:val="60072D84"/>
    <w:rsid w:val="601B3F83"/>
    <w:rsid w:val="601D2DB9"/>
    <w:rsid w:val="601E4874"/>
    <w:rsid w:val="6021D942"/>
    <w:rsid w:val="602DC653"/>
    <w:rsid w:val="60341378"/>
    <w:rsid w:val="603CEF6F"/>
    <w:rsid w:val="605AD45D"/>
    <w:rsid w:val="605E4C58"/>
    <w:rsid w:val="605F7A55"/>
    <w:rsid w:val="6062984E"/>
    <w:rsid w:val="6069CA8E"/>
    <w:rsid w:val="606C18B6"/>
    <w:rsid w:val="608CED7D"/>
    <w:rsid w:val="609CD752"/>
    <w:rsid w:val="60A7E9BC"/>
    <w:rsid w:val="60AB9CA5"/>
    <w:rsid w:val="60B920B6"/>
    <w:rsid w:val="60C08236"/>
    <w:rsid w:val="60C20A5B"/>
    <w:rsid w:val="60C272F8"/>
    <w:rsid w:val="60CCC1B5"/>
    <w:rsid w:val="60D0A546"/>
    <w:rsid w:val="60F6FF9F"/>
    <w:rsid w:val="60F70472"/>
    <w:rsid w:val="60FA2160"/>
    <w:rsid w:val="610366ED"/>
    <w:rsid w:val="61138829"/>
    <w:rsid w:val="61146232"/>
    <w:rsid w:val="6115C54E"/>
    <w:rsid w:val="6120E3E4"/>
    <w:rsid w:val="6121E1F6"/>
    <w:rsid w:val="6124A3CC"/>
    <w:rsid w:val="612C1F91"/>
    <w:rsid w:val="612C7C14"/>
    <w:rsid w:val="61336C80"/>
    <w:rsid w:val="613C1029"/>
    <w:rsid w:val="6142748D"/>
    <w:rsid w:val="61457F61"/>
    <w:rsid w:val="6150B82A"/>
    <w:rsid w:val="6156D921"/>
    <w:rsid w:val="61701142"/>
    <w:rsid w:val="617A2F43"/>
    <w:rsid w:val="6186992A"/>
    <w:rsid w:val="6195FDEB"/>
    <w:rsid w:val="619A80E3"/>
    <w:rsid w:val="619F3A9E"/>
    <w:rsid w:val="619FA6E3"/>
    <w:rsid w:val="61A5AE78"/>
    <w:rsid w:val="61A79698"/>
    <w:rsid w:val="61B1AF2D"/>
    <w:rsid w:val="61C0156D"/>
    <w:rsid w:val="61C0A7C6"/>
    <w:rsid w:val="61C9729F"/>
    <w:rsid w:val="61CF9F13"/>
    <w:rsid w:val="62005143"/>
    <w:rsid w:val="6202B1BE"/>
    <w:rsid w:val="620F2145"/>
    <w:rsid w:val="62156721"/>
    <w:rsid w:val="62194DA0"/>
    <w:rsid w:val="6220F891"/>
    <w:rsid w:val="622A6017"/>
    <w:rsid w:val="62338CD9"/>
    <w:rsid w:val="62354A6F"/>
    <w:rsid w:val="6241ABCA"/>
    <w:rsid w:val="6244B49B"/>
    <w:rsid w:val="624F6077"/>
    <w:rsid w:val="62587A09"/>
    <w:rsid w:val="626111B7"/>
    <w:rsid w:val="6263CB23"/>
    <w:rsid w:val="6266F1BE"/>
    <w:rsid w:val="6268C1CB"/>
    <w:rsid w:val="627FC73D"/>
    <w:rsid w:val="6290B465"/>
    <w:rsid w:val="62923647"/>
    <w:rsid w:val="629EA67E"/>
    <w:rsid w:val="62A0AB89"/>
    <w:rsid w:val="62A879E7"/>
    <w:rsid w:val="62A8F86D"/>
    <w:rsid w:val="62ABEA4C"/>
    <w:rsid w:val="62B2FD90"/>
    <w:rsid w:val="62B9A8C2"/>
    <w:rsid w:val="62BB2958"/>
    <w:rsid w:val="62C9A1FD"/>
    <w:rsid w:val="62D24EC6"/>
    <w:rsid w:val="62E0D60D"/>
    <w:rsid w:val="62E1026B"/>
    <w:rsid w:val="62EB10CF"/>
    <w:rsid w:val="62EF4106"/>
    <w:rsid w:val="62F1FFBA"/>
    <w:rsid w:val="630354C2"/>
    <w:rsid w:val="63067113"/>
    <w:rsid w:val="6307D0FA"/>
    <w:rsid w:val="63091CED"/>
    <w:rsid w:val="630F057D"/>
    <w:rsid w:val="631AECDE"/>
    <w:rsid w:val="63203D70"/>
    <w:rsid w:val="63237F88"/>
    <w:rsid w:val="632DEF56"/>
    <w:rsid w:val="6337245A"/>
    <w:rsid w:val="633BCAEE"/>
    <w:rsid w:val="63457333"/>
    <w:rsid w:val="634E00DB"/>
    <w:rsid w:val="635B7010"/>
    <w:rsid w:val="6380C0FA"/>
    <w:rsid w:val="638226FA"/>
    <w:rsid w:val="63829942"/>
    <w:rsid w:val="638CE3D3"/>
    <w:rsid w:val="638D6D06"/>
    <w:rsid w:val="639573F9"/>
    <w:rsid w:val="639D62F8"/>
    <w:rsid w:val="63ABED24"/>
    <w:rsid w:val="63B9C18C"/>
    <w:rsid w:val="63C637CC"/>
    <w:rsid w:val="63D32229"/>
    <w:rsid w:val="63D34ED7"/>
    <w:rsid w:val="63D60B26"/>
    <w:rsid w:val="63D67B47"/>
    <w:rsid w:val="63EE45CA"/>
    <w:rsid w:val="63F0F7A4"/>
    <w:rsid w:val="63F1FDFD"/>
    <w:rsid w:val="63FB3626"/>
    <w:rsid w:val="63FF8CC5"/>
    <w:rsid w:val="640FE74C"/>
    <w:rsid w:val="64314AE2"/>
    <w:rsid w:val="64329258"/>
    <w:rsid w:val="6433B282"/>
    <w:rsid w:val="6436C545"/>
    <w:rsid w:val="6444811B"/>
    <w:rsid w:val="6444F068"/>
    <w:rsid w:val="644FB7A7"/>
    <w:rsid w:val="645AA60E"/>
    <w:rsid w:val="64699C5C"/>
    <w:rsid w:val="6482529E"/>
    <w:rsid w:val="648523EB"/>
    <w:rsid w:val="648B9558"/>
    <w:rsid w:val="6491B8C1"/>
    <w:rsid w:val="64A04021"/>
    <w:rsid w:val="64B187A8"/>
    <w:rsid w:val="64C5294C"/>
    <w:rsid w:val="64E5EB58"/>
    <w:rsid w:val="64F28E88"/>
    <w:rsid w:val="64FCA141"/>
    <w:rsid w:val="65008535"/>
    <w:rsid w:val="65030E52"/>
    <w:rsid w:val="65058622"/>
    <w:rsid w:val="6515E9A4"/>
    <w:rsid w:val="6517EDF1"/>
    <w:rsid w:val="65223F2A"/>
    <w:rsid w:val="65262458"/>
    <w:rsid w:val="65368B04"/>
    <w:rsid w:val="653BADD7"/>
    <w:rsid w:val="65481050"/>
    <w:rsid w:val="6551DFCA"/>
    <w:rsid w:val="6554ED46"/>
    <w:rsid w:val="6558FB9C"/>
    <w:rsid w:val="6559C57C"/>
    <w:rsid w:val="65678E77"/>
    <w:rsid w:val="6580A692"/>
    <w:rsid w:val="658573C8"/>
    <w:rsid w:val="6585B6C4"/>
    <w:rsid w:val="658F35E8"/>
    <w:rsid w:val="65951AD2"/>
    <w:rsid w:val="65A55B0C"/>
    <w:rsid w:val="65A65A67"/>
    <w:rsid w:val="65AD99BB"/>
    <w:rsid w:val="65AF976C"/>
    <w:rsid w:val="65B40EFB"/>
    <w:rsid w:val="65BC0FD6"/>
    <w:rsid w:val="65BD2906"/>
    <w:rsid w:val="65BE797D"/>
    <w:rsid w:val="65BFA6B9"/>
    <w:rsid w:val="65C69CEC"/>
    <w:rsid w:val="65CDED67"/>
    <w:rsid w:val="65CEA35C"/>
    <w:rsid w:val="65D1326C"/>
    <w:rsid w:val="65DDA433"/>
    <w:rsid w:val="65DF0CF5"/>
    <w:rsid w:val="65F1A587"/>
    <w:rsid w:val="6608A6B0"/>
    <w:rsid w:val="6631166F"/>
    <w:rsid w:val="663137E8"/>
    <w:rsid w:val="663D8E18"/>
    <w:rsid w:val="6654115D"/>
    <w:rsid w:val="667AEA58"/>
    <w:rsid w:val="66820AEF"/>
    <w:rsid w:val="668454D8"/>
    <w:rsid w:val="66917DA4"/>
    <w:rsid w:val="669F2DA6"/>
    <w:rsid w:val="66BF2E15"/>
    <w:rsid w:val="66C0AC91"/>
    <w:rsid w:val="66D6D30D"/>
    <w:rsid w:val="66D8E9DE"/>
    <w:rsid w:val="66DFAFA2"/>
    <w:rsid w:val="66E6142B"/>
    <w:rsid w:val="66ECBF1F"/>
    <w:rsid w:val="66FB3D53"/>
    <w:rsid w:val="66FDC16B"/>
    <w:rsid w:val="67201B2A"/>
    <w:rsid w:val="672876D6"/>
    <w:rsid w:val="6728A7B1"/>
    <w:rsid w:val="672C3374"/>
    <w:rsid w:val="6735F830"/>
    <w:rsid w:val="6736F608"/>
    <w:rsid w:val="673842F3"/>
    <w:rsid w:val="67426181"/>
    <w:rsid w:val="674725CB"/>
    <w:rsid w:val="67482005"/>
    <w:rsid w:val="674971B6"/>
    <w:rsid w:val="6778F398"/>
    <w:rsid w:val="677D480A"/>
    <w:rsid w:val="67852F15"/>
    <w:rsid w:val="6788E4A1"/>
    <w:rsid w:val="678F6768"/>
    <w:rsid w:val="678F6A30"/>
    <w:rsid w:val="67904317"/>
    <w:rsid w:val="679CE766"/>
    <w:rsid w:val="679D7AE8"/>
    <w:rsid w:val="679D97B7"/>
    <w:rsid w:val="679F0D42"/>
    <w:rsid w:val="67A790B1"/>
    <w:rsid w:val="67BD5186"/>
    <w:rsid w:val="67C0FB39"/>
    <w:rsid w:val="67C22F55"/>
    <w:rsid w:val="67CAF8E8"/>
    <w:rsid w:val="67CDE2EF"/>
    <w:rsid w:val="67E5F4F9"/>
    <w:rsid w:val="67F1A744"/>
    <w:rsid w:val="67FCCA0E"/>
    <w:rsid w:val="6809C267"/>
    <w:rsid w:val="681087E6"/>
    <w:rsid w:val="6817826B"/>
    <w:rsid w:val="682808B0"/>
    <w:rsid w:val="68329685"/>
    <w:rsid w:val="6837BC17"/>
    <w:rsid w:val="68495ADA"/>
    <w:rsid w:val="68503E0C"/>
    <w:rsid w:val="685B4CAF"/>
    <w:rsid w:val="6862AFB3"/>
    <w:rsid w:val="68643E2F"/>
    <w:rsid w:val="686846D6"/>
    <w:rsid w:val="686C0159"/>
    <w:rsid w:val="686D3989"/>
    <w:rsid w:val="68709263"/>
    <w:rsid w:val="687DAB12"/>
    <w:rsid w:val="688123D3"/>
    <w:rsid w:val="68862F6B"/>
    <w:rsid w:val="688F1970"/>
    <w:rsid w:val="689B0EC8"/>
    <w:rsid w:val="68A2877E"/>
    <w:rsid w:val="68AF305E"/>
    <w:rsid w:val="68B97E1D"/>
    <w:rsid w:val="68C89895"/>
    <w:rsid w:val="68CCA763"/>
    <w:rsid w:val="68D7C5E6"/>
    <w:rsid w:val="68DBBC07"/>
    <w:rsid w:val="68E0BF33"/>
    <w:rsid w:val="68E488CD"/>
    <w:rsid w:val="68EDAA82"/>
    <w:rsid w:val="68F39EBF"/>
    <w:rsid w:val="68FEDA8F"/>
    <w:rsid w:val="690673B3"/>
    <w:rsid w:val="690B128D"/>
    <w:rsid w:val="690D1CD9"/>
    <w:rsid w:val="691422E3"/>
    <w:rsid w:val="6920A462"/>
    <w:rsid w:val="69234FDE"/>
    <w:rsid w:val="69342045"/>
    <w:rsid w:val="693831C5"/>
    <w:rsid w:val="693AECDB"/>
    <w:rsid w:val="693ECDDC"/>
    <w:rsid w:val="69459C1A"/>
    <w:rsid w:val="69505060"/>
    <w:rsid w:val="69507B89"/>
    <w:rsid w:val="69508719"/>
    <w:rsid w:val="69529018"/>
    <w:rsid w:val="69572D43"/>
    <w:rsid w:val="695BF03E"/>
    <w:rsid w:val="69647638"/>
    <w:rsid w:val="69735291"/>
    <w:rsid w:val="697D06FE"/>
    <w:rsid w:val="69851383"/>
    <w:rsid w:val="6992A4D0"/>
    <w:rsid w:val="699410BF"/>
    <w:rsid w:val="69956A54"/>
    <w:rsid w:val="699D63AB"/>
    <w:rsid w:val="69AC4460"/>
    <w:rsid w:val="69B7B14F"/>
    <w:rsid w:val="69B984F5"/>
    <w:rsid w:val="69C0A5EC"/>
    <w:rsid w:val="69CB0462"/>
    <w:rsid w:val="69D99548"/>
    <w:rsid w:val="6A152A74"/>
    <w:rsid w:val="6A1C15C1"/>
    <w:rsid w:val="6A2A4EA6"/>
    <w:rsid w:val="6A2DA302"/>
    <w:rsid w:val="6A5115CF"/>
    <w:rsid w:val="6A578DE2"/>
    <w:rsid w:val="6A57E3A0"/>
    <w:rsid w:val="6A6733CE"/>
    <w:rsid w:val="6A72CBFE"/>
    <w:rsid w:val="6A7895B9"/>
    <w:rsid w:val="6A7AC0C8"/>
    <w:rsid w:val="6AA0C843"/>
    <w:rsid w:val="6AAD7882"/>
    <w:rsid w:val="6AB41C1E"/>
    <w:rsid w:val="6ABABA2B"/>
    <w:rsid w:val="6ABB250E"/>
    <w:rsid w:val="6ABF2C05"/>
    <w:rsid w:val="6AF3B162"/>
    <w:rsid w:val="6AF5DC71"/>
    <w:rsid w:val="6B18E872"/>
    <w:rsid w:val="6B286BD2"/>
    <w:rsid w:val="6B2F3364"/>
    <w:rsid w:val="6B3540BD"/>
    <w:rsid w:val="6B407B89"/>
    <w:rsid w:val="6B4087E6"/>
    <w:rsid w:val="6B5C6BDE"/>
    <w:rsid w:val="6B6C9640"/>
    <w:rsid w:val="6B75D8CE"/>
    <w:rsid w:val="6B7FEFBC"/>
    <w:rsid w:val="6B8182F7"/>
    <w:rsid w:val="6B8BF1AE"/>
    <w:rsid w:val="6B94BB63"/>
    <w:rsid w:val="6B9E94B9"/>
    <w:rsid w:val="6BBBC58C"/>
    <w:rsid w:val="6BC525E5"/>
    <w:rsid w:val="6BC8DC22"/>
    <w:rsid w:val="6BD1B3AF"/>
    <w:rsid w:val="6BE364C3"/>
    <w:rsid w:val="6BE4B58E"/>
    <w:rsid w:val="6BEE8014"/>
    <w:rsid w:val="6BF295D0"/>
    <w:rsid w:val="6BF53903"/>
    <w:rsid w:val="6BF6A596"/>
    <w:rsid w:val="6BF859A9"/>
    <w:rsid w:val="6C1AEC44"/>
    <w:rsid w:val="6C1C1456"/>
    <w:rsid w:val="6C2D83A4"/>
    <w:rsid w:val="6C38FF7A"/>
    <w:rsid w:val="6C50A989"/>
    <w:rsid w:val="6C52552E"/>
    <w:rsid w:val="6C62C4AB"/>
    <w:rsid w:val="6C676442"/>
    <w:rsid w:val="6C7C37CC"/>
    <w:rsid w:val="6C7EB201"/>
    <w:rsid w:val="6C890541"/>
    <w:rsid w:val="6C8CB808"/>
    <w:rsid w:val="6C9025AD"/>
    <w:rsid w:val="6CA9D613"/>
    <w:rsid w:val="6CAA62DF"/>
    <w:rsid w:val="6CAAE1F6"/>
    <w:rsid w:val="6CB0592F"/>
    <w:rsid w:val="6CB281F3"/>
    <w:rsid w:val="6CB91016"/>
    <w:rsid w:val="6CC86895"/>
    <w:rsid w:val="6CC9BF06"/>
    <w:rsid w:val="6CD03B31"/>
    <w:rsid w:val="6CD15B48"/>
    <w:rsid w:val="6CD1A896"/>
    <w:rsid w:val="6CD49617"/>
    <w:rsid w:val="6CD72DA4"/>
    <w:rsid w:val="6CDFC3DA"/>
    <w:rsid w:val="6CEA845B"/>
    <w:rsid w:val="6CED9E12"/>
    <w:rsid w:val="6CF7AB14"/>
    <w:rsid w:val="6CFF1C1C"/>
    <w:rsid w:val="6D039A67"/>
    <w:rsid w:val="6D0A908A"/>
    <w:rsid w:val="6D160C2C"/>
    <w:rsid w:val="6D23DE4D"/>
    <w:rsid w:val="6D259479"/>
    <w:rsid w:val="6D29B440"/>
    <w:rsid w:val="6D2B76F0"/>
    <w:rsid w:val="6D30A3C4"/>
    <w:rsid w:val="6D34584E"/>
    <w:rsid w:val="6D36E4D5"/>
    <w:rsid w:val="6D3C84B1"/>
    <w:rsid w:val="6D40BB95"/>
    <w:rsid w:val="6D45C77A"/>
    <w:rsid w:val="6D4A9E32"/>
    <w:rsid w:val="6D5C2EE2"/>
    <w:rsid w:val="6D640A36"/>
    <w:rsid w:val="6D64F15A"/>
    <w:rsid w:val="6D7F7CD3"/>
    <w:rsid w:val="6D86588E"/>
    <w:rsid w:val="6D87A92E"/>
    <w:rsid w:val="6D8D2E7E"/>
    <w:rsid w:val="6D8E8B40"/>
    <w:rsid w:val="6D8F4C2B"/>
    <w:rsid w:val="6DA0CED6"/>
    <w:rsid w:val="6DA56ED5"/>
    <w:rsid w:val="6DA893B3"/>
    <w:rsid w:val="6DB10418"/>
    <w:rsid w:val="6DBDB600"/>
    <w:rsid w:val="6DC4B3A8"/>
    <w:rsid w:val="6DC5DE7B"/>
    <w:rsid w:val="6DCCD506"/>
    <w:rsid w:val="6DCEAECC"/>
    <w:rsid w:val="6DD224A3"/>
    <w:rsid w:val="6DDCA842"/>
    <w:rsid w:val="6DDDF11E"/>
    <w:rsid w:val="6DE9583D"/>
    <w:rsid w:val="6DEB5C69"/>
    <w:rsid w:val="6DF52626"/>
    <w:rsid w:val="6DF94801"/>
    <w:rsid w:val="6DFAF987"/>
    <w:rsid w:val="6DFF7E41"/>
    <w:rsid w:val="6E0D0079"/>
    <w:rsid w:val="6E195897"/>
    <w:rsid w:val="6E26E2E7"/>
    <w:rsid w:val="6E3370F7"/>
    <w:rsid w:val="6E3727A9"/>
    <w:rsid w:val="6E3B5327"/>
    <w:rsid w:val="6E4136BF"/>
    <w:rsid w:val="6E470DB5"/>
    <w:rsid w:val="6E4998C8"/>
    <w:rsid w:val="6E4C3020"/>
    <w:rsid w:val="6E51DDD8"/>
    <w:rsid w:val="6E573D3B"/>
    <w:rsid w:val="6E828333"/>
    <w:rsid w:val="6E89C67A"/>
    <w:rsid w:val="6E9C3CE1"/>
    <w:rsid w:val="6EA391F4"/>
    <w:rsid w:val="6EA427CD"/>
    <w:rsid w:val="6EB65505"/>
    <w:rsid w:val="6ECACDFA"/>
    <w:rsid w:val="6EE220DE"/>
    <w:rsid w:val="6EE9247E"/>
    <w:rsid w:val="6EF40658"/>
    <w:rsid w:val="6EF8FA6C"/>
    <w:rsid w:val="6F055217"/>
    <w:rsid w:val="6F0A0F20"/>
    <w:rsid w:val="6F0AA986"/>
    <w:rsid w:val="6F0C2559"/>
    <w:rsid w:val="6F0E3248"/>
    <w:rsid w:val="6F2E56B5"/>
    <w:rsid w:val="6F3F98AB"/>
    <w:rsid w:val="6F447540"/>
    <w:rsid w:val="6F4554B9"/>
    <w:rsid w:val="6F461D44"/>
    <w:rsid w:val="6F5F073D"/>
    <w:rsid w:val="6F633619"/>
    <w:rsid w:val="6F6769DB"/>
    <w:rsid w:val="6F6A20CA"/>
    <w:rsid w:val="6F7865E2"/>
    <w:rsid w:val="6F7D1DAD"/>
    <w:rsid w:val="6F8309FE"/>
    <w:rsid w:val="6F8C359B"/>
    <w:rsid w:val="6F8DB375"/>
    <w:rsid w:val="6F8EDBA8"/>
    <w:rsid w:val="6FA8C7C5"/>
    <w:rsid w:val="6FB0BDE8"/>
    <w:rsid w:val="6FB207D8"/>
    <w:rsid w:val="6FB591B3"/>
    <w:rsid w:val="6FC4AC3E"/>
    <w:rsid w:val="6FC70FC4"/>
    <w:rsid w:val="6FEE96CD"/>
    <w:rsid w:val="6FF0B222"/>
    <w:rsid w:val="6FF21AE3"/>
    <w:rsid w:val="6FF76B65"/>
    <w:rsid w:val="700273C6"/>
    <w:rsid w:val="7009DB48"/>
    <w:rsid w:val="700E44B7"/>
    <w:rsid w:val="7010F975"/>
    <w:rsid w:val="70168F98"/>
    <w:rsid w:val="7028AEDE"/>
    <w:rsid w:val="7038EFB2"/>
    <w:rsid w:val="703F9B42"/>
    <w:rsid w:val="70486897"/>
    <w:rsid w:val="704A51CD"/>
    <w:rsid w:val="704BE75E"/>
    <w:rsid w:val="705104A6"/>
    <w:rsid w:val="7053213E"/>
    <w:rsid w:val="7056C63B"/>
    <w:rsid w:val="7065033D"/>
    <w:rsid w:val="7067950E"/>
    <w:rsid w:val="7071803E"/>
    <w:rsid w:val="70764773"/>
    <w:rsid w:val="707A5D00"/>
    <w:rsid w:val="707E1F5D"/>
    <w:rsid w:val="70814000"/>
    <w:rsid w:val="70861F50"/>
    <w:rsid w:val="70A131D3"/>
    <w:rsid w:val="70A86BE3"/>
    <w:rsid w:val="70B7D6E7"/>
    <w:rsid w:val="70C41990"/>
    <w:rsid w:val="70D08105"/>
    <w:rsid w:val="70D18B6A"/>
    <w:rsid w:val="70DAE251"/>
    <w:rsid w:val="7101D4A5"/>
    <w:rsid w:val="7105B06A"/>
    <w:rsid w:val="7109087F"/>
    <w:rsid w:val="710A4709"/>
    <w:rsid w:val="7113DA27"/>
    <w:rsid w:val="71195031"/>
    <w:rsid w:val="7124AB26"/>
    <w:rsid w:val="713C5EA9"/>
    <w:rsid w:val="714074CF"/>
    <w:rsid w:val="71424ED5"/>
    <w:rsid w:val="7149CA89"/>
    <w:rsid w:val="7152503D"/>
    <w:rsid w:val="7154FAA7"/>
    <w:rsid w:val="715C5DF3"/>
    <w:rsid w:val="71612D34"/>
    <w:rsid w:val="7163BC54"/>
    <w:rsid w:val="717A7A17"/>
    <w:rsid w:val="71862DC5"/>
    <w:rsid w:val="7187FB1B"/>
    <w:rsid w:val="7194AD04"/>
    <w:rsid w:val="71B3C74B"/>
    <w:rsid w:val="71B78582"/>
    <w:rsid w:val="71BBD9E5"/>
    <w:rsid w:val="71C4C75D"/>
    <w:rsid w:val="71D1EA91"/>
    <w:rsid w:val="71DC14DB"/>
    <w:rsid w:val="71ED279C"/>
    <w:rsid w:val="71F2F9F1"/>
    <w:rsid w:val="71FB62F7"/>
    <w:rsid w:val="7204A760"/>
    <w:rsid w:val="72178FE1"/>
    <w:rsid w:val="72181B08"/>
    <w:rsid w:val="72239139"/>
    <w:rsid w:val="7243B1EE"/>
    <w:rsid w:val="7245AC2B"/>
    <w:rsid w:val="724B3373"/>
    <w:rsid w:val="724ECD52"/>
    <w:rsid w:val="7264EDE0"/>
    <w:rsid w:val="726903B0"/>
    <w:rsid w:val="726AB3ED"/>
    <w:rsid w:val="72736C3A"/>
    <w:rsid w:val="72746423"/>
    <w:rsid w:val="7283552E"/>
    <w:rsid w:val="7287DCA6"/>
    <w:rsid w:val="728C878B"/>
    <w:rsid w:val="7297E5B9"/>
    <w:rsid w:val="72A45EF4"/>
    <w:rsid w:val="72A5666C"/>
    <w:rsid w:val="72B19373"/>
    <w:rsid w:val="72BAE740"/>
    <w:rsid w:val="72BD963E"/>
    <w:rsid w:val="72CE866A"/>
    <w:rsid w:val="72D738B0"/>
    <w:rsid w:val="72D7548E"/>
    <w:rsid w:val="72DCE2CB"/>
    <w:rsid w:val="72DEB577"/>
    <w:rsid w:val="72E1D71D"/>
    <w:rsid w:val="72EBE11E"/>
    <w:rsid w:val="72F2E225"/>
    <w:rsid w:val="72FA9DE2"/>
    <w:rsid w:val="73140C95"/>
    <w:rsid w:val="731EC75B"/>
    <w:rsid w:val="7328CD22"/>
    <w:rsid w:val="732B0B8C"/>
    <w:rsid w:val="732C99C7"/>
    <w:rsid w:val="7347280C"/>
    <w:rsid w:val="734D124A"/>
    <w:rsid w:val="734EAC0F"/>
    <w:rsid w:val="73506160"/>
    <w:rsid w:val="7359F06E"/>
    <w:rsid w:val="73601459"/>
    <w:rsid w:val="7369215D"/>
    <w:rsid w:val="737475A0"/>
    <w:rsid w:val="737FEC60"/>
    <w:rsid w:val="738E6450"/>
    <w:rsid w:val="73A20323"/>
    <w:rsid w:val="73A4B409"/>
    <w:rsid w:val="73A6C320"/>
    <w:rsid w:val="73A9B612"/>
    <w:rsid w:val="73AE3E0E"/>
    <w:rsid w:val="73BA446C"/>
    <w:rsid w:val="73C81A2B"/>
    <w:rsid w:val="73D15B44"/>
    <w:rsid w:val="73E067A5"/>
    <w:rsid w:val="73E0BDFC"/>
    <w:rsid w:val="73E360FD"/>
    <w:rsid w:val="73F052C2"/>
    <w:rsid w:val="7405BC9C"/>
    <w:rsid w:val="741CEB9D"/>
    <w:rsid w:val="742E1433"/>
    <w:rsid w:val="7437C0BB"/>
    <w:rsid w:val="744476E8"/>
    <w:rsid w:val="7448B800"/>
    <w:rsid w:val="744A071B"/>
    <w:rsid w:val="744F035F"/>
    <w:rsid w:val="7452113B"/>
    <w:rsid w:val="7456596D"/>
    <w:rsid w:val="7456B2D8"/>
    <w:rsid w:val="746E1FAD"/>
    <w:rsid w:val="746E6F5E"/>
    <w:rsid w:val="74701EE9"/>
    <w:rsid w:val="7477A02B"/>
    <w:rsid w:val="7477DD94"/>
    <w:rsid w:val="747AF7F0"/>
    <w:rsid w:val="747B9B9E"/>
    <w:rsid w:val="747FAAC1"/>
    <w:rsid w:val="7482F33E"/>
    <w:rsid w:val="74ADCEC1"/>
    <w:rsid w:val="74B07A65"/>
    <w:rsid w:val="74C03CCD"/>
    <w:rsid w:val="74C421F1"/>
    <w:rsid w:val="74CADC88"/>
    <w:rsid w:val="74D5A3C7"/>
    <w:rsid w:val="74E74182"/>
    <w:rsid w:val="750032AA"/>
    <w:rsid w:val="752ED814"/>
    <w:rsid w:val="7542D33C"/>
    <w:rsid w:val="754E281C"/>
    <w:rsid w:val="7562A313"/>
    <w:rsid w:val="756A281E"/>
    <w:rsid w:val="757A378B"/>
    <w:rsid w:val="757B3B6F"/>
    <w:rsid w:val="757DAAD3"/>
    <w:rsid w:val="758892EE"/>
    <w:rsid w:val="75A9AFF7"/>
    <w:rsid w:val="75AB37DC"/>
    <w:rsid w:val="75AC625A"/>
    <w:rsid w:val="75AF60A6"/>
    <w:rsid w:val="75BBCA57"/>
    <w:rsid w:val="75BDA53D"/>
    <w:rsid w:val="75C495F1"/>
    <w:rsid w:val="75E05253"/>
    <w:rsid w:val="75E31689"/>
    <w:rsid w:val="75E3D7F8"/>
    <w:rsid w:val="75E9A56F"/>
    <w:rsid w:val="75EABABF"/>
    <w:rsid w:val="75EC6432"/>
    <w:rsid w:val="75EF1C65"/>
    <w:rsid w:val="76044259"/>
    <w:rsid w:val="760FE86C"/>
    <w:rsid w:val="76189D63"/>
    <w:rsid w:val="76199D1B"/>
    <w:rsid w:val="76249F13"/>
    <w:rsid w:val="7626B10C"/>
    <w:rsid w:val="7634F786"/>
    <w:rsid w:val="763F0D48"/>
    <w:rsid w:val="763F144C"/>
    <w:rsid w:val="7646631D"/>
    <w:rsid w:val="76471581"/>
    <w:rsid w:val="7655F0EB"/>
    <w:rsid w:val="765C05E2"/>
    <w:rsid w:val="7669BC2E"/>
    <w:rsid w:val="767ED4BD"/>
    <w:rsid w:val="76A0D434"/>
    <w:rsid w:val="76A98028"/>
    <w:rsid w:val="76ABA386"/>
    <w:rsid w:val="76AD53D2"/>
    <w:rsid w:val="76B5679B"/>
    <w:rsid w:val="76B767C3"/>
    <w:rsid w:val="76C00C15"/>
    <w:rsid w:val="76C605CE"/>
    <w:rsid w:val="76D10310"/>
    <w:rsid w:val="76D2F81C"/>
    <w:rsid w:val="76D47D78"/>
    <w:rsid w:val="76D496FF"/>
    <w:rsid w:val="76D4F2E2"/>
    <w:rsid w:val="76E3E71E"/>
    <w:rsid w:val="76E828F5"/>
    <w:rsid w:val="76EA3EC2"/>
    <w:rsid w:val="76ED9F2B"/>
    <w:rsid w:val="7700A601"/>
    <w:rsid w:val="770174BB"/>
    <w:rsid w:val="770DDA4F"/>
    <w:rsid w:val="7716C345"/>
    <w:rsid w:val="77189C68"/>
    <w:rsid w:val="77230FB8"/>
    <w:rsid w:val="77269A2C"/>
    <w:rsid w:val="7729B9EC"/>
    <w:rsid w:val="773FF88A"/>
    <w:rsid w:val="774244AA"/>
    <w:rsid w:val="775CEADB"/>
    <w:rsid w:val="775D6D15"/>
    <w:rsid w:val="776980B0"/>
    <w:rsid w:val="7782230B"/>
    <w:rsid w:val="7786D65D"/>
    <w:rsid w:val="7789E59B"/>
    <w:rsid w:val="778B279D"/>
    <w:rsid w:val="77904E7F"/>
    <w:rsid w:val="77932FB7"/>
    <w:rsid w:val="779C0DD8"/>
    <w:rsid w:val="77A17370"/>
    <w:rsid w:val="77ACEB16"/>
    <w:rsid w:val="77C12E2C"/>
    <w:rsid w:val="77CCBD61"/>
    <w:rsid w:val="77DB75C7"/>
    <w:rsid w:val="77E4256C"/>
    <w:rsid w:val="77EEB8F5"/>
    <w:rsid w:val="77F45A7A"/>
    <w:rsid w:val="78057F23"/>
    <w:rsid w:val="7813DBF3"/>
    <w:rsid w:val="781CD9D4"/>
    <w:rsid w:val="781D567B"/>
    <w:rsid w:val="78404C3E"/>
    <w:rsid w:val="78517410"/>
    <w:rsid w:val="785AE79B"/>
    <w:rsid w:val="78601FEC"/>
    <w:rsid w:val="78604691"/>
    <w:rsid w:val="786A68EA"/>
    <w:rsid w:val="7874A49D"/>
    <w:rsid w:val="7879ECD9"/>
    <w:rsid w:val="787D4DF8"/>
    <w:rsid w:val="787F47B2"/>
    <w:rsid w:val="78885AF4"/>
    <w:rsid w:val="7888E844"/>
    <w:rsid w:val="788B2C8B"/>
    <w:rsid w:val="78931255"/>
    <w:rsid w:val="789629BF"/>
    <w:rsid w:val="78A25F2B"/>
    <w:rsid w:val="78A40017"/>
    <w:rsid w:val="78A40C6F"/>
    <w:rsid w:val="78AD7FD4"/>
    <w:rsid w:val="78B221B5"/>
    <w:rsid w:val="78B4EDC7"/>
    <w:rsid w:val="78CF4E3E"/>
    <w:rsid w:val="78E3E205"/>
    <w:rsid w:val="78E4A0D0"/>
    <w:rsid w:val="78ED64C8"/>
    <w:rsid w:val="78F42C09"/>
    <w:rsid w:val="78FD6688"/>
    <w:rsid w:val="78FDCF0F"/>
    <w:rsid w:val="78FDE54A"/>
    <w:rsid w:val="79010AF3"/>
    <w:rsid w:val="790EB3E9"/>
    <w:rsid w:val="790F398D"/>
    <w:rsid w:val="791639A4"/>
    <w:rsid w:val="791AD3DD"/>
    <w:rsid w:val="792BFDAF"/>
    <w:rsid w:val="792C7EBC"/>
    <w:rsid w:val="792DACF4"/>
    <w:rsid w:val="7942F6F7"/>
    <w:rsid w:val="794E77BD"/>
    <w:rsid w:val="7960387F"/>
    <w:rsid w:val="7961A999"/>
    <w:rsid w:val="7963079D"/>
    <w:rsid w:val="79732191"/>
    <w:rsid w:val="798CBBB2"/>
    <w:rsid w:val="798D91AD"/>
    <w:rsid w:val="799E4DAB"/>
    <w:rsid w:val="79ADA571"/>
    <w:rsid w:val="79BDA0C3"/>
    <w:rsid w:val="79C63E23"/>
    <w:rsid w:val="79CCBB8D"/>
    <w:rsid w:val="79CF4A20"/>
    <w:rsid w:val="79DA8077"/>
    <w:rsid w:val="79E5064B"/>
    <w:rsid w:val="79EB6465"/>
    <w:rsid w:val="7A0188D7"/>
    <w:rsid w:val="7A05A917"/>
    <w:rsid w:val="7A0804E1"/>
    <w:rsid w:val="7A084829"/>
    <w:rsid w:val="7A1111A2"/>
    <w:rsid w:val="7A125FE4"/>
    <w:rsid w:val="7A216D27"/>
    <w:rsid w:val="7A38A669"/>
    <w:rsid w:val="7A3B4E07"/>
    <w:rsid w:val="7A40AA6D"/>
    <w:rsid w:val="7A412866"/>
    <w:rsid w:val="7A4C69FA"/>
    <w:rsid w:val="7A4F36A2"/>
    <w:rsid w:val="7A5051AD"/>
    <w:rsid w:val="7A5E0303"/>
    <w:rsid w:val="7A60F50C"/>
    <w:rsid w:val="7A834C6A"/>
    <w:rsid w:val="7A85CBC1"/>
    <w:rsid w:val="7A86AE4F"/>
    <w:rsid w:val="7A946C31"/>
    <w:rsid w:val="7A9F7D4A"/>
    <w:rsid w:val="7AAE216C"/>
    <w:rsid w:val="7ABBA188"/>
    <w:rsid w:val="7AC24F80"/>
    <w:rsid w:val="7AC5BB7C"/>
    <w:rsid w:val="7AC7A2F3"/>
    <w:rsid w:val="7ACD1D99"/>
    <w:rsid w:val="7ACECF4F"/>
    <w:rsid w:val="7AD0A938"/>
    <w:rsid w:val="7AE02B84"/>
    <w:rsid w:val="7AE56BCA"/>
    <w:rsid w:val="7AF99A67"/>
    <w:rsid w:val="7B05E7A1"/>
    <w:rsid w:val="7B0FE3E8"/>
    <w:rsid w:val="7B10339B"/>
    <w:rsid w:val="7B16C6A7"/>
    <w:rsid w:val="7B346E09"/>
    <w:rsid w:val="7B37CCCB"/>
    <w:rsid w:val="7B48D1D4"/>
    <w:rsid w:val="7B4EC91E"/>
    <w:rsid w:val="7B5000E9"/>
    <w:rsid w:val="7B59D44C"/>
    <w:rsid w:val="7B6226F7"/>
    <w:rsid w:val="7B79F5A0"/>
    <w:rsid w:val="7B7CEAF8"/>
    <w:rsid w:val="7B7D1D6D"/>
    <w:rsid w:val="7B944A52"/>
    <w:rsid w:val="7BA26CE7"/>
    <w:rsid w:val="7BAF0343"/>
    <w:rsid w:val="7BCE5F74"/>
    <w:rsid w:val="7BDD4D3B"/>
    <w:rsid w:val="7BDE8CE8"/>
    <w:rsid w:val="7BF25515"/>
    <w:rsid w:val="7BFEB556"/>
    <w:rsid w:val="7C0498F6"/>
    <w:rsid w:val="7C191C3C"/>
    <w:rsid w:val="7C1A4FD5"/>
    <w:rsid w:val="7C1A94EF"/>
    <w:rsid w:val="7C2AED52"/>
    <w:rsid w:val="7C500508"/>
    <w:rsid w:val="7C57AD6B"/>
    <w:rsid w:val="7C57B803"/>
    <w:rsid w:val="7C5847F7"/>
    <w:rsid w:val="7C6583D8"/>
    <w:rsid w:val="7C678EAD"/>
    <w:rsid w:val="7C71DE8F"/>
    <w:rsid w:val="7C7B6795"/>
    <w:rsid w:val="7C822220"/>
    <w:rsid w:val="7C84B585"/>
    <w:rsid w:val="7C898989"/>
    <w:rsid w:val="7C972318"/>
    <w:rsid w:val="7C97AF56"/>
    <w:rsid w:val="7C9C4ED8"/>
    <w:rsid w:val="7CB0154B"/>
    <w:rsid w:val="7CB08473"/>
    <w:rsid w:val="7CB75724"/>
    <w:rsid w:val="7CB82E29"/>
    <w:rsid w:val="7CC2EB72"/>
    <w:rsid w:val="7CCDDF0F"/>
    <w:rsid w:val="7CD0D0EA"/>
    <w:rsid w:val="7CE23CBA"/>
    <w:rsid w:val="7CE7A28C"/>
    <w:rsid w:val="7CEEBCBA"/>
    <w:rsid w:val="7CF175B1"/>
    <w:rsid w:val="7CF32F33"/>
    <w:rsid w:val="7CF8F1AB"/>
    <w:rsid w:val="7CFFE4C9"/>
    <w:rsid w:val="7D065C2A"/>
    <w:rsid w:val="7D0953DF"/>
    <w:rsid w:val="7D0A7699"/>
    <w:rsid w:val="7D0EFED8"/>
    <w:rsid w:val="7D25EE08"/>
    <w:rsid w:val="7D287301"/>
    <w:rsid w:val="7D2F42B0"/>
    <w:rsid w:val="7D3176AF"/>
    <w:rsid w:val="7D4305B2"/>
    <w:rsid w:val="7D439586"/>
    <w:rsid w:val="7D471141"/>
    <w:rsid w:val="7D4794FF"/>
    <w:rsid w:val="7D47CC70"/>
    <w:rsid w:val="7D5863D9"/>
    <w:rsid w:val="7D592714"/>
    <w:rsid w:val="7D62DB20"/>
    <w:rsid w:val="7D7640D2"/>
    <w:rsid w:val="7D82BB40"/>
    <w:rsid w:val="7D834D92"/>
    <w:rsid w:val="7D9D8D1C"/>
    <w:rsid w:val="7DB02A94"/>
    <w:rsid w:val="7DDBA174"/>
    <w:rsid w:val="7DE12445"/>
    <w:rsid w:val="7DF1F1E9"/>
    <w:rsid w:val="7DF62B4F"/>
    <w:rsid w:val="7DF90BC7"/>
    <w:rsid w:val="7DFBE91C"/>
    <w:rsid w:val="7E0F975E"/>
    <w:rsid w:val="7E19953B"/>
    <w:rsid w:val="7E1BC8C6"/>
    <w:rsid w:val="7E258708"/>
    <w:rsid w:val="7E27E8EA"/>
    <w:rsid w:val="7E36DC0C"/>
    <w:rsid w:val="7E40FDF7"/>
    <w:rsid w:val="7E502F2E"/>
    <w:rsid w:val="7E54C974"/>
    <w:rsid w:val="7E55C5BB"/>
    <w:rsid w:val="7E765BF7"/>
    <w:rsid w:val="7E7A8C05"/>
    <w:rsid w:val="7E7AB054"/>
    <w:rsid w:val="7E7B82AA"/>
    <w:rsid w:val="7E7C2328"/>
    <w:rsid w:val="7E83DBE2"/>
    <w:rsid w:val="7E845F2A"/>
    <w:rsid w:val="7E889A1B"/>
    <w:rsid w:val="7E8A76B8"/>
    <w:rsid w:val="7E8F9F20"/>
    <w:rsid w:val="7E922D90"/>
    <w:rsid w:val="7EA8D940"/>
    <w:rsid w:val="7ED0BC70"/>
    <w:rsid w:val="7ED69C65"/>
    <w:rsid w:val="7EDA0FD7"/>
    <w:rsid w:val="7EDAD48E"/>
    <w:rsid w:val="7EED2F01"/>
    <w:rsid w:val="7F16B35D"/>
    <w:rsid w:val="7F19C51F"/>
    <w:rsid w:val="7F1D9A9D"/>
    <w:rsid w:val="7F21C1FC"/>
    <w:rsid w:val="7F244CDF"/>
    <w:rsid w:val="7F2B364D"/>
    <w:rsid w:val="7F2C7478"/>
    <w:rsid w:val="7F32EFC9"/>
    <w:rsid w:val="7F3D2DA6"/>
    <w:rsid w:val="7F3D81AD"/>
    <w:rsid w:val="7F3E88C7"/>
    <w:rsid w:val="7F4970AB"/>
    <w:rsid w:val="7F4F4961"/>
    <w:rsid w:val="7F559A48"/>
    <w:rsid w:val="7F60C808"/>
    <w:rsid w:val="7F76C621"/>
    <w:rsid w:val="7F85E12F"/>
    <w:rsid w:val="7FA15820"/>
    <w:rsid w:val="7FA8B28F"/>
    <w:rsid w:val="7FA9EB96"/>
    <w:rsid w:val="7FB6654F"/>
    <w:rsid w:val="7FB942F6"/>
    <w:rsid w:val="7FBB52A4"/>
    <w:rsid w:val="7FD23038"/>
    <w:rsid w:val="7FD65B4E"/>
    <w:rsid w:val="7FE26EF0"/>
    <w:rsid w:val="7FED9098"/>
    <w:rsid w:val="7FF1BEE3"/>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86A78"/>
  <w15:docId w15:val="{F6E4A7E3-452C-468C-BEA7-32FAD36E6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S Mincho" w:eastAsia="@MS Mincho" w:hAnsi="@MS Mincho" w:cs="@MS Mincho"/>
        <w:sz w:val="22"/>
        <w:szCs w:val="22"/>
        <w:lang w:val="en"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ind w:left="720" w:hanging="360"/>
      <w:outlineLvl w:val="0"/>
    </w:pPr>
    <w:rPr>
      <w:b/>
      <w:sz w:val="36"/>
      <w:szCs w:val="36"/>
    </w:rPr>
  </w:style>
  <w:style w:type="paragraph" w:styleId="Heading2">
    <w:name w:val="heading 2"/>
    <w:basedOn w:val="Normal"/>
    <w:next w:val="Normal"/>
    <w:link w:val="Heading2Char"/>
    <w:uiPriority w:val="9"/>
    <w:unhideWhenUsed/>
    <w:qFormat/>
    <w:pPr>
      <w:keepNext/>
      <w:keepLines/>
      <w:ind w:left="900" w:hanging="360"/>
      <w:outlineLvl w:val="1"/>
    </w:pPr>
    <w:rPr>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semiHidden/>
    <w:unhideWhenUsed/>
    <w:rsid w:val="007A0AB7"/>
    <w:pPr>
      <w:tabs>
        <w:tab w:val="center" w:pos="4513"/>
        <w:tab w:val="right" w:pos="9026"/>
      </w:tabs>
    </w:pPr>
  </w:style>
  <w:style w:type="character" w:customStyle="1" w:styleId="HeaderChar">
    <w:name w:val="Header Char"/>
    <w:basedOn w:val="DefaultParagraphFont"/>
    <w:link w:val="Header"/>
    <w:uiPriority w:val="99"/>
    <w:semiHidden/>
    <w:rsid w:val="007A0AB7"/>
  </w:style>
  <w:style w:type="paragraph" w:styleId="Footer">
    <w:name w:val="footer"/>
    <w:basedOn w:val="Normal"/>
    <w:link w:val="FooterChar"/>
    <w:uiPriority w:val="99"/>
    <w:semiHidden/>
    <w:unhideWhenUsed/>
    <w:rsid w:val="007A0AB7"/>
    <w:pPr>
      <w:tabs>
        <w:tab w:val="center" w:pos="4513"/>
        <w:tab w:val="right" w:pos="9026"/>
      </w:tabs>
    </w:pPr>
  </w:style>
  <w:style w:type="character" w:customStyle="1" w:styleId="FooterChar">
    <w:name w:val="Footer Char"/>
    <w:basedOn w:val="DefaultParagraphFont"/>
    <w:link w:val="Footer"/>
    <w:uiPriority w:val="99"/>
    <w:semiHidden/>
    <w:rsid w:val="007A0AB7"/>
  </w:style>
  <w:style w:type="paragraph" w:styleId="NormalWeb">
    <w:name w:val="Normal (Web)"/>
    <w:basedOn w:val="Normal"/>
    <w:uiPriority w:val="99"/>
    <w:unhideWhenUsed/>
    <w:rsid w:val="00033A86"/>
    <w:pPr>
      <w:spacing w:before="100" w:beforeAutospacing="1" w:after="100" w:afterAutospacing="1"/>
    </w:pPr>
    <w:rPr>
      <w:sz w:val="24"/>
      <w:szCs w:val="24"/>
      <w:lang w:val="en-SG"/>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57379"/>
    <w:pPr>
      <w:ind w:firstLineChars="200" w:firstLine="420"/>
    </w:pPr>
  </w:style>
  <w:style w:type="table" w:styleId="TableGrid">
    <w:name w:val="Table Grid"/>
    <w:basedOn w:val="TableNormal"/>
    <w:uiPriority w:val="59"/>
    <w:rsid w:val="008C5FF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61BC2"/>
    <w:rPr>
      <w:b/>
      <w:sz w:val="36"/>
      <w:szCs w:val="36"/>
    </w:rPr>
  </w:style>
  <w:style w:type="character" w:customStyle="1" w:styleId="Heading2Char">
    <w:name w:val="Heading 2 Char"/>
    <w:basedOn w:val="DefaultParagraphFont"/>
    <w:link w:val="Heading2"/>
    <w:uiPriority w:val="9"/>
    <w:rsid w:val="00B61BC2"/>
    <w:rPr>
      <w:b/>
      <w:sz w:val="28"/>
      <w:szCs w:val="28"/>
    </w:rPr>
  </w:style>
  <w:style w:type="paragraph" w:styleId="NoSpacing">
    <w:name w:val="No Spacing"/>
    <w:uiPriority w:val="1"/>
    <w:qFormat/>
    <w:rsid w:val="00BE3B57"/>
  </w:style>
  <w:style w:type="paragraph" w:styleId="TOC1">
    <w:name w:val="toc 1"/>
    <w:basedOn w:val="Normal"/>
    <w:next w:val="Normal"/>
    <w:autoRedefine/>
    <w:uiPriority w:val="39"/>
    <w:unhideWhenUsed/>
    <w:rsid w:val="007A5441"/>
    <w:pPr>
      <w:spacing w:after="100"/>
    </w:pPr>
  </w:style>
  <w:style w:type="paragraph" w:styleId="TOC2">
    <w:name w:val="toc 2"/>
    <w:basedOn w:val="Normal"/>
    <w:next w:val="Normal"/>
    <w:autoRedefine/>
    <w:uiPriority w:val="39"/>
    <w:unhideWhenUsed/>
    <w:rsid w:val="0045195C"/>
    <w:pPr>
      <w:tabs>
        <w:tab w:val="left" w:pos="960"/>
        <w:tab w:val="right" w:leader="dot" w:pos="9495"/>
      </w:tabs>
      <w:spacing w:after="100"/>
      <w:ind w:left="220"/>
    </w:pPr>
  </w:style>
  <w:style w:type="character" w:styleId="Hyperlink">
    <w:name w:val="Hyperlink"/>
    <w:basedOn w:val="DefaultParagraphFont"/>
    <w:uiPriority w:val="99"/>
    <w:unhideWhenUsed/>
    <w:rsid w:val="007A5441"/>
    <w:rPr>
      <w:color w:val="0000FF" w:themeColor="hyperlink"/>
      <w:u w:val="single"/>
    </w:rPr>
  </w:style>
  <w:style w:type="character" w:styleId="UnresolvedMention">
    <w:name w:val="Unresolved Mention"/>
    <w:basedOn w:val="DefaultParagraphFont"/>
    <w:uiPriority w:val="99"/>
    <w:semiHidden/>
    <w:unhideWhenUsed/>
    <w:rsid w:val="004022AA"/>
    <w:rPr>
      <w:color w:val="605E5C"/>
      <w:shd w:val="clear" w:color="auto" w:fill="E1DFDD"/>
    </w:rPr>
  </w:style>
  <w:style w:type="paragraph" w:styleId="Revision">
    <w:name w:val="Revision"/>
    <w:hidden/>
    <w:uiPriority w:val="99"/>
    <w:semiHidden/>
    <w:rsid w:val="00BE7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39813">
      <w:bodyDiv w:val="1"/>
      <w:marLeft w:val="0"/>
      <w:marRight w:val="0"/>
      <w:marTop w:val="0"/>
      <w:marBottom w:val="0"/>
      <w:divBdr>
        <w:top w:val="none" w:sz="0" w:space="0" w:color="auto"/>
        <w:left w:val="none" w:sz="0" w:space="0" w:color="auto"/>
        <w:bottom w:val="none" w:sz="0" w:space="0" w:color="auto"/>
        <w:right w:val="none" w:sz="0" w:space="0" w:color="auto"/>
      </w:divBdr>
    </w:div>
    <w:div w:id="224685423">
      <w:bodyDiv w:val="1"/>
      <w:marLeft w:val="0"/>
      <w:marRight w:val="0"/>
      <w:marTop w:val="0"/>
      <w:marBottom w:val="0"/>
      <w:divBdr>
        <w:top w:val="none" w:sz="0" w:space="0" w:color="auto"/>
        <w:left w:val="none" w:sz="0" w:space="0" w:color="auto"/>
        <w:bottom w:val="none" w:sz="0" w:space="0" w:color="auto"/>
        <w:right w:val="none" w:sz="0" w:space="0" w:color="auto"/>
      </w:divBdr>
    </w:div>
    <w:div w:id="241335582">
      <w:bodyDiv w:val="1"/>
      <w:marLeft w:val="0"/>
      <w:marRight w:val="0"/>
      <w:marTop w:val="0"/>
      <w:marBottom w:val="0"/>
      <w:divBdr>
        <w:top w:val="none" w:sz="0" w:space="0" w:color="auto"/>
        <w:left w:val="none" w:sz="0" w:space="0" w:color="auto"/>
        <w:bottom w:val="none" w:sz="0" w:space="0" w:color="auto"/>
        <w:right w:val="none" w:sz="0" w:space="0" w:color="auto"/>
      </w:divBdr>
    </w:div>
    <w:div w:id="366679827">
      <w:bodyDiv w:val="1"/>
      <w:marLeft w:val="0"/>
      <w:marRight w:val="0"/>
      <w:marTop w:val="0"/>
      <w:marBottom w:val="0"/>
      <w:divBdr>
        <w:top w:val="none" w:sz="0" w:space="0" w:color="auto"/>
        <w:left w:val="none" w:sz="0" w:space="0" w:color="auto"/>
        <w:bottom w:val="none" w:sz="0" w:space="0" w:color="auto"/>
        <w:right w:val="none" w:sz="0" w:space="0" w:color="auto"/>
      </w:divBdr>
    </w:div>
    <w:div w:id="511604781">
      <w:bodyDiv w:val="1"/>
      <w:marLeft w:val="0"/>
      <w:marRight w:val="0"/>
      <w:marTop w:val="0"/>
      <w:marBottom w:val="0"/>
      <w:divBdr>
        <w:top w:val="none" w:sz="0" w:space="0" w:color="auto"/>
        <w:left w:val="none" w:sz="0" w:space="0" w:color="auto"/>
        <w:bottom w:val="none" w:sz="0" w:space="0" w:color="auto"/>
        <w:right w:val="none" w:sz="0" w:space="0" w:color="auto"/>
      </w:divBdr>
    </w:div>
    <w:div w:id="755827212">
      <w:bodyDiv w:val="1"/>
      <w:marLeft w:val="0"/>
      <w:marRight w:val="0"/>
      <w:marTop w:val="0"/>
      <w:marBottom w:val="0"/>
      <w:divBdr>
        <w:top w:val="none" w:sz="0" w:space="0" w:color="auto"/>
        <w:left w:val="none" w:sz="0" w:space="0" w:color="auto"/>
        <w:bottom w:val="none" w:sz="0" w:space="0" w:color="auto"/>
        <w:right w:val="none" w:sz="0" w:space="0" w:color="auto"/>
      </w:divBdr>
      <w:divsChild>
        <w:div w:id="125241543">
          <w:marLeft w:val="0"/>
          <w:marRight w:val="0"/>
          <w:marTop w:val="150"/>
          <w:marBottom w:val="150"/>
          <w:divBdr>
            <w:top w:val="none" w:sz="0" w:space="0" w:color="auto"/>
            <w:left w:val="none" w:sz="0" w:space="0" w:color="auto"/>
            <w:bottom w:val="none" w:sz="0" w:space="0" w:color="auto"/>
            <w:right w:val="none" w:sz="0" w:space="0" w:color="auto"/>
          </w:divBdr>
          <w:divsChild>
            <w:div w:id="92211365">
              <w:marLeft w:val="0"/>
              <w:marRight w:val="0"/>
              <w:marTop w:val="0"/>
              <w:marBottom w:val="0"/>
              <w:divBdr>
                <w:top w:val="none" w:sz="0" w:space="0" w:color="auto"/>
                <w:left w:val="none" w:sz="0" w:space="0" w:color="auto"/>
                <w:bottom w:val="none" w:sz="0" w:space="0" w:color="auto"/>
                <w:right w:val="none" w:sz="0" w:space="0" w:color="auto"/>
              </w:divBdr>
            </w:div>
            <w:div w:id="740759747">
              <w:marLeft w:val="0"/>
              <w:marRight w:val="0"/>
              <w:marTop w:val="0"/>
              <w:marBottom w:val="0"/>
              <w:divBdr>
                <w:top w:val="none" w:sz="0" w:space="0" w:color="auto"/>
                <w:left w:val="none" w:sz="0" w:space="0" w:color="auto"/>
                <w:bottom w:val="none" w:sz="0" w:space="0" w:color="auto"/>
                <w:right w:val="none" w:sz="0" w:space="0" w:color="auto"/>
              </w:divBdr>
            </w:div>
          </w:divsChild>
        </w:div>
        <w:div w:id="167601466">
          <w:marLeft w:val="0"/>
          <w:marRight w:val="0"/>
          <w:marTop w:val="150"/>
          <w:marBottom w:val="150"/>
          <w:divBdr>
            <w:top w:val="none" w:sz="0" w:space="0" w:color="auto"/>
            <w:left w:val="none" w:sz="0" w:space="0" w:color="auto"/>
            <w:bottom w:val="none" w:sz="0" w:space="0" w:color="auto"/>
            <w:right w:val="none" w:sz="0" w:space="0" w:color="auto"/>
          </w:divBdr>
          <w:divsChild>
            <w:div w:id="1228032061">
              <w:marLeft w:val="0"/>
              <w:marRight w:val="0"/>
              <w:marTop w:val="0"/>
              <w:marBottom w:val="0"/>
              <w:divBdr>
                <w:top w:val="none" w:sz="0" w:space="0" w:color="auto"/>
                <w:left w:val="none" w:sz="0" w:space="0" w:color="auto"/>
                <w:bottom w:val="none" w:sz="0" w:space="0" w:color="auto"/>
                <w:right w:val="none" w:sz="0" w:space="0" w:color="auto"/>
              </w:divBdr>
            </w:div>
            <w:div w:id="2016377645">
              <w:marLeft w:val="0"/>
              <w:marRight w:val="0"/>
              <w:marTop w:val="0"/>
              <w:marBottom w:val="0"/>
              <w:divBdr>
                <w:top w:val="none" w:sz="0" w:space="0" w:color="auto"/>
                <w:left w:val="none" w:sz="0" w:space="0" w:color="auto"/>
                <w:bottom w:val="none" w:sz="0" w:space="0" w:color="auto"/>
                <w:right w:val="none" w:sz="0" w:space="0" w:color="auto"/>
              </w:divBdr>
            </w:div>
          </w:divsChild>
        </w:div>
        <w:div w:id="240219788">
          <w:marLeft w:val="0"/>
          <w:marRight w:val="0"/>
          <w:marTop w:val="150"/>
          <w:marBottom w:val="150"/>
          <w:divBdr>
            <w:top w:val="none" w:sz="0" w:space="0" w:color="auto"/>
            <w:left w:val="none" w:sz="0" w:space="0" w:color="auto"/>
            <w:bottom w:val="none" w:sz="0" w:space="0" w:color="auto"/>
            <w:right w:val="none" w:sz="0" w:space="0" w:color="auto"/>
          </w:divBdr>
          <w:divsChild>
            <w:div w:id="670910159">
              <w:marLeft w:val="0"/>
              <w:marRight w:val="0"/>
              <w:marTop w:val="0"/>
              <w:marBottom w:val="0"/>
              <w:divBdr>
                <w:top w:val="none" w:sz="0" w:space="0" w:color="auto"/>
                <w:left w:val="none" w:sz="0" w:space="0" w:color="auto"/>
                <w:bottom w:val="none" w:sz="0" w:space="0" w:color="auto"/>
                <w:right w:val="none" w:sz="0" w:space="0" w:color="auto"/>
              </w:divBdr>
            </w:div>
            <w:div w:id="1250306812">
              <w:marLeft w:val="0"/>
              <w:marRight w:val="0"/>
              <w:marTop w:val="0"/>
              <w:marBottom w:val="0"/>
              <w:divBdr>
                <w:top w:val="none" w:sz="0" w:space="0" w:color="auto"/>
                <w:left w:val="none" w:sz="0" w:space="0" w:color="auto"/>
                <w:bottom w:val="none" w:sz="0" w:space="0" w:color="auto"/>
                <w:right w:val="none" w:sz="0" w:space="0" w:color="auto"/>
              </w:divBdr>
            </w:div>
          </w:divsChild>
        </w:div>
        <w:div w:id="343436863">
          <w:marLeft w:val="0"/>
          <w:marRight w:val="0"/>
          <w:marTop w:val="150"/>
          <w:marBottom w:val="150"/>
          <w:divBdr>
            <w:top w:val="none" w:sz="0" w:space="0" w:color="auto"/>
            <w:left w:val="none" w:sz="0" w:space="0" w:color="auto"/>
            <w:bottom w:val="none" w:sz="0" w:space="0" w:color="auto"/>
            <w:right w:val="none" w:sz="0" w:space="0" w:color="auto"/>
          </w:divBdr>
          <w:divsChild>
            <w:div w:id="471024466">
              <w:marLeft w:val="0"/>
              <w:marRight w:val="0"/>
              <w:marTop w:val="0"/>
              <w:marBottom w:val="0"/>
              <w:divBdr>
                <w:top w:val="none" w:sz="0" w:space="0" w:color="auto"/>
                <w:left w:val="none" w:sz="0" w:space="0" w:color="auto"/>
                <w:bottom w:val="none" w:sz="0" w:space="0" w:color="auto"/>
                <w:right w:val="none" w:sz="0" w:space="0" w:color="auto"/>
              </w:divBdr>
            </w:div>
            <w:div w:id="723988977">
              <w:marLeft w:val="0"/>
              <w:marRight w:val="0"/>
              <w:marTop w:val="0"/>
              <w:marBottom w:val="0"/>
              <w:divBdr>
                <w:top w:val="none" w:sz="0" w:space="0" w:color="auto"/>
                <w:left w:val="none" w:sz="0" w:space="0" w:color="auto"/>
                <w:bottom w:val="none" w:sz="0" w:space="0" w:color="auto"/>
                <w:right w:val="none" w:sz="0" w:space="0" w:color="auto"/>
              </w:divBdr>
            </w:div>
          </w:divsChild>
        </w:div>
        <w:div w:id="365956467">
          <w:marLeft w:val="0"/>
          <w:marRight w:val="0"/>
          <w:marTop w:val="150"/>
          <w:marBottom w:val="150"/>
          <w:divBdr>
            <w:top w:val="none" w:sz="0" w:space="0" w:color="auto"/>
            <w:left w:val="none" w:sz="0" w:space="0" w:color="auto"/>
            <w:bottom w:val="none" w:sz="0" w:space="0" w:color="auto"/>
            <w:right w:val="none" w:sz="0" w:space="0" w:color="auto"/>
          </w:divBdr>
          <w:divsChild>
            <w:div w:id="52316600">
              <w:marLeft w:val="0"/>
              <w:marRight w:val="0"/>
              <w:marTop w:val="0"/>
              <w:marBottom w:val="0"/>
              <w:divBdr>
                <w:top w:val="none" w:sz="0" w:space="0" w:color="auto"/>
                <w:left w:val="none" w:sz="0" w:space="0" w:color="auto"/>
                <w:bottom w:val="none" w:sz="0" w:space="0" w:color="auto"/>
                <w:right w:val="none" w:sz="0" w:space="0" w:color="auto"/>
              </w:divBdr>
            </w:div>
            <w:div w:id="1156722762">
              <w:marLeft w:val="0"/>
              <w:marRight w:val="0"/>
              <w:marTop w:val="0"/>
              <w:marBottom w:val="0"/>
              <w:divBdr>
                <w:top w:val="none" w:sz="0" w:space="0" w:color="auto"/>
                <w:left w:val="none" w:sz="0" w:space="0" w:color="auto"/>
                <w:bottom w:val="none" w:sz="0" w:space="0" w:color="auto"/>
                <w:right w:val="none" w:sz="0" w:space="0" w:color="auto"/>
              </w:divBdr>
            </w:div>
          </w:divsChild>
        </w:div>
        <w:div w:id="600989617">
          <w:marLeft w:val="0"/>
          <w:marRight w:val="0"/>
          <w:marTop w:val="150"/>
          <w:marBottom w:val="150"/>
          <w:divBdr>
            <w:top w:val="none" w:sz="0" w:space="0" w:color="auto"/>
            <w:left w:val="none" w:sz="0" w:space="0" w:color="auto"/>
            <w:bottom w:val="none" w:sz="0" w:space="0" w:color="auto"/>
            <w:right w:val="none" w:sz="0" w:space="0" w:color="auto"/>
          </w:divBdr>
          <w:divsChild>
            <w:div w:id="1238441122">
              <w:marLeft w:val="0"/>
              <w:marRight w:val="0"/>
              <w:marTop w:val="0"/>
              <w:marBottom w:val="0"/>
              <w:divBdr>
                <w:top w:val="none" w:sz="0" w:space="0" w:color="auto"/>
                <w:left w:val="none" w:sz="0" w:space="0" w:color="auto"/>
                <w:bottom w:val="none" w:sz="0" w:space="0" w:color="auto"/>
                <w:right w:val="none" w:sz="0" w:space="0" w:color="auto"/>
              </w:divBdr>
            </w:div>
            <w:div w:id="1940402831">
              <w:marLeft w:val="0"/>
              <w:marRight w:val="0"/>
              <w:marTop w:val="0"/>
              <w:marBottom w:val="0"/>
              <w:divBdr>
                <w:top w:val="none" w:sz="0" w:space="0" w:color="auto"/>
                <w:left w:val="none" w:sz="0" w:space="0" w:color="auto"/>
                <w:bottom w:val="none" w:sz="0" w:space="0" w:color="auto"/>
                <w:right w:val="none" w:sz="0" w:space="0" w:color="auto"/>
              </w:divBdr>
            </w:div>
          </w:divsChild>
        </w:div>
        <w:div w:id="1075005510">
          <w:marLeft w:val="0"/>
          <w:marRight w:val="0"/>
          <w:marTop w:val="150"/>
          <w:marBottom w:val="150"/>
          <w:divBdr>
            <w:top w:val="none" w:sz="0" w:space="0" w:color="auto"/>
            <w:left w:val="none" w:sz="0" w:space="0" w:color="auto"/>
            <w:bottom w:val="none" w:sz="0" w:space="0" w:color="auto"/>
            <w:right w:val="none" w:sz="0" w:space="0" w:color="auto"/>
          </w:divBdr>
          <w:divsChild>
            <w:div w:id="2127772928">
              <w:marLeft w:val="0"/>
              <w:marRight w:val="0"/>
              <w:marTop w:val="0"/>
              <w:marBottom w:val="0"/>
              <w:divBdr>
                <w:top w:val="none" w:sz="0" w:space="0" w:color="auto"/>
                <w:left w:val="none" w:sz="0" w:space="0" w:color="auto"/>
                <w:bottom w:val="none" w:sz="0" w:space="0" w:color="auto"/>
                <w:right w:val="none" w:sz="0" w:space="0" w:color="auto"/>
              </w:divBdr>
            </w:div>
          </w:divsChild>
        </w:div>
        <w:div w:id="1447384584">
          <w:marLeft w:val="0"/>
          <w:marRight w:val="0"/>
          <w:marTop w:val="150"/>
          <w:marBottom w:val="150"/>
          <w:divBdr>
            <w:top w:val="none" w:sz="0" w:space="0" w:color="auto"/>
            <w:left w:val="none" w:sz="0" w:space="0" w:color="auto"/>
            <w:bottom w:val="none" w:sz="0" w:space="0" w:color="auto"/>
            <w:right w:val="none" w:sz="0" w:space="0" w:color="auto"/>
          </w:divBdr>
          <w:divsChild>
            <w:div w:id="111218805">
              <w:marLeft w:val="0"/>
              <w:marRight w:val="0"/>
              <w:marTop w:val="0"/>
              <w:marBottom w:val="0"/>
              <w:divBdr>
                <w:top w:val="none" w:sz="0" w:space="0" w:color="auto"/>
                <w:left w:val="none" w:sz="0" w:space="0" w:color="auto"/>
                <w:bottom w:val="none" w:sz="0" w:space="0" w:color="auto"/>
                <w:right w:val="none" w:sz="0" w:space="0" w:color="auto"/>
              </w:divBdr>
            </w:div>
            <w:div w:id="1547763938">
              <w:marLeft w:val="0"/>
              <w:marRight w:val="0"/>
              <w:marTop w:val="0"/>
              <w:marBottom w:val="0"/>
              <w:divBdr>
                <w:top w:val="none" w:sz="0" w:space="0" w:color="auto"/>
                <w:left w:val="none" w:sz="0" w:space="0" w:color="auto"/>
                <w:bottom w:val="none" w:sz="0" w:space="0" w:color="auto"/>
                <w:right w:val="none" w:sz="0" w:space="0" w:color="auto"/>
              </w:divBdr>
            </w:div>
          </w:divsChild>
        </w:div>
        <w:div w:id="1683584657">
          <w:marLeft w:val="0"/>
          <w:marRight w:val="0"/>
          <w:marTop w:val="150"/>
          <w:marBottom w:val="150"/>
          <w:divBdr>
            <w:top w:val="none" w:sz="0" w:space="0" w:color="auto"/>
            <w:left w:val="none" w:sz="0" w:space="0" w:color="auto"/>
            <w:bottom w:val="none" w:sz="0" w:space="0" w:color="auto"/>
            <w:right w:val="none" w:sz="0" w:space="0" w:color="auto"/>
          </w:divBdr>
          <w:divsChild>
            <w:div w:id="55787844">
              <w:marLeft w:val="0"/>
              <w:marRight w:val="0"/>
              <w:marTop w:val="0"/>
              <w:marBottom w:val="0"/>
              <w:divBdr>
                <w:top w:val="none" w:sz="0" w:space="0" w:color="auto"/>
                <w:left w:val="none" w:sz="0" w:space="0" w:color="auto"/>
                <w:bottom w:val="none" w:sz="0" w:space="0" w:color="auto"/>
                <w:right w:val="none" w:sz="0" w:space="0" w:color="auto"/>
              </w:divBdr>
            </w:div>
            <w:div w:id="1677878645">
              <w:marLeft w:val="0"/>
              <w:marRight w:val="0"/>
              <w:marTop w:val="0"/>
              <w:marBottom w:val="0"/>
              <w:divBdr>
                <w:top w:val="none" w:sz="0" w:space="0" w:color="auto"/>
                <w:left w:val="none" w:sz="0" w:space="0" w:color="auto"/>
                <w:bottom w:val="none" w:sz="0" w:space="0" w:color="auto"/>
                <w:right w:val="none" w:sz="0" w:space="0" w:color="auto"/>
              </w:divBdr>
            </w:div>
          </w:divsChild>
        </w:div>
        <w:div w:id="1926304730">
          <w:marLeft w:val="0"/>
          <w:marRight w:val="0"/>
          <w:marTop w:val="150"/>
          <w:marBottom w:val="150"/>
          <w:divBdr>
            <w:top w:val="none" w:sz="0" w:space="0" w:color="auto"/>
            <w:left w:val="none" w:sz="0" w:space="0" w:color="auto"/>
            <w:bottom w:val="none" w:sz="0" w:space="0" w:color="auto"/>
            <w:right w:val="none" w:sz="0" w:space="0" w:color="auto"/>
          </w:divBdr>
          <w:divsChild>
            <w:div w:id="1217887648">
              <w:marLeft w:val="0"/>
              <w:marRight w:val="0"/>
              <w:marTop w:val="0"/>
              <w:marBottom w:val="0"/>
              <w:divBdr>
                <w:top w:val="none" w:sz="0" w:space="0" w:color="auto"/>
                <w:left w:val="none" w:sz="0" w:space="0" w:color="auto"/>
                <w:bottom w:val="none" w:sz="0" w:space="0" w:color="auto"/>
                <w:right w:val="none" w:sz="0" w:space="0" w:color="auto"/>
              </w:divBdr>
            </w:div>
          </w:divsChild>
        </w:div>
        <w:div w:id="2062361851">
          <w:marLeft w:val="0"/>
          <w:marRight w:val="0"/>
          <w:marTop w:val="150"/>
          <w:marBottom w:val="150"/>
          <w:divBdr>
            <w:top w:val="none" w:sz="0" w:space="0" w:color="auto"/>
            <w:left w:val="none" w:sz="0" w:space="0" w:color="auto"/>
            <w:bottom w:val="none" w:sz="0" w:space="0" w:color="auto"/>
            <w:right w:val="none" w:sz="0" w:space="0" w:color="auto"/>
          </w:divBdr>
          <w:divsChild>
            <w:div w:id="493108595">
              <w:marLeft w:val="0"/>
              <w:marRight w:val="0"/>
              <w:marTop w:val="0"/>
              <w:marBottom w:val="0"/>
              <w:divBdr>
                <w:top w:val="none" w:sz="0" w:space="0" w:color="auto"/>
                <w:left w:val="none" w:sz="0" w:space="0" w:color="auto"/>
                <w:bottom w:val="none" w:sz="0" w:space="0" w:color="auto"/>
                <w:right w:val="none" w:sz="0" w:space="0" w:color="auto"/>
              </w:divBdr>
            </w:div>
            <w:div w:id="6871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7983">
      <w:bodyDiv w:val="1"/>
      <w:marLeft w:val="0"/>
      <w:marRight w:val="0"/>
      <w:marTop w:val="0"/>
      <w:marBottom w:val="0"/>
      <w:divBdr>
        <w:top w:val="none" w:sz="0" w:space="0" w:color="auto"/>
        <w:left w:val="none" w:sz="0" w:space="0" w:color="auto"/>
        <w:bottom w:val="none" w:sz="0" w:space="0" w:color="auto"/>
        <w:right w:val="none" w:sz="0" w:space="0" w:color="auto"/>
      </w:divBdr>
    </w:div>
    <w:div w:id="769355372">
      <w:bodyDiv w:val="1"/>
      <w:marLeft w:val="0"/>
      <w:marRight w:val="0"/>
      <w:marTop w:val="0"/>
      <w:marBottom w:val="0"/>
      <w:divBdr>
        <w:top w:val="none" w:sz="0" w:space="0" w:color="auto"/>
        <w:left w:val="none" w:sz="0" w:space="0" w:color="auto"/>
        <w:bottom w:val="none" w:sz="0" w:space="0" w:color="auto"/>
        <w:right w:val="none" w:sz="0" w:space="0" w:color="auto"/>
      </w:divBdr>
    </w:div>
    <w:div w:id="919681038">
      <w:bodyDiv w:val="1"/>
      <w:marLeft w:val="0"/>
      <w:marRight w:val="0"/>
      <w:marTop w:val="0"/>
      <w:marBottom w:val="0"/>
      <w:divBdr>
        <w:top w:val="none" w:sz="0" w:space="0" w:color="auto"/>
        <w:left w:val="none" w:sz="0" w:space="0" w:color="auto"/>
        <w:bottom w:val="none" w:sz="0" w:space="0" w:color="auto"/>
        <w:right w:val="none" w:sz="0" w:space="0" w:color="auto"/>
      </w:divBdr>
    </w:div>
    <w:div w:id="1015307256">
      <w:bodyDiv w:val="1"/>
      <w:marLeft w:val="0"/>
      <w:marRight w:val="0"/>
      <w:marTop w:val="0"/>
      <w:marBottom w:val="0"/>
      <w:divBdr>
        <w:top w:val="none" w:sz="0" w:space="0" w:color="auto"/>
        <w:left w:val="none" w:sz="0" w:space="0" w:color="auto"/>
        <w:bottom w:val="none" w:sz="0" w:space="0" w:color="auto"/>
        <w:right w:val="none" w:sz="0" w:space="0" w:color="auto"/>
      </w:divBdr>
    </w:div>
    <w:div w:id="1560049960">
      <w:bodyDiv w:val="1"/>
      <w:marLeft w:val="0"/>
      <w:marRight w:val="0"/>
      <w:marTop w:val="0"/>
      <w:marBottom w:val="0"/>
      <w:divBdr>
        <w:top w:val="none" w:sz="0" w:space="0" w:color="auto"/>
        <w:left w:val="none" w:sz="0" w:space="0" w:color="auto"/>
        <w:bottom w:val="none" w:sz="0" w:space="0" w:color="auto"/>
        <w:right w:val="none" w:sz="0" w:space="0" w:color="auto"/>
      </w:divBdr>
    </w:div>
    <w:div w:id="1938563712">
      <w:bodyDiv w:val="1"/>
      <w:marLeft w:val="0"/>
      <w:marRight w:val="0"/>
      <w:marTop w:val="0"/>
      <w:marBottom w:val="0"/>
      <w:divBdr>
        <w:top w:val="none" w:sz="0" w:space="0" w:color="auto"/>
        <w:left w:val="none" w:sz="0" w:space="0" w:color="auto"/>
        <w:bottom w:val="none" w:sz="0" w:space="0" w:color="auto"/>
        <w:right w:val="none" w:sz="0" w:space="0" w:color="auto"/>
      </w:divBdr>
    </w:div>
    <w:div w:id="2066222482">
      <w:bodyDiv w:val="1"/>
      <w:marLeft w:val="0"/>
      <w:marRight w:val="0"/>
      <w:marTop w:val="0"/>
      <w:marBottom w:val="0"/>
      <w:divBdr>
        <w:top w:val="none" w:sz="0" w:space="0" w:color="auto"/>
        <w:left w:val="none" w:sz="0" w:space="0" w:color="auto"/>
        <w:bottom w:val="none" w:sz="0" w:space="0" w:color="auto"/>
        <w:right w:val="none" w:sz="0" w:space="0" w:color="auto"/>
      </w:divBdr>
    </w:div>
    <w:div w:id="2079932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comments" Target="comments.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firebasestorage.googleapis.com/v0/b/poi-poi-f8448.appspot.com/o/9Fw33zEZG8OG98sn1nP1FGcnw6a2?alt=media&amp;token=abf3ae23-88b5-492f-be89-eb12800b8623"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microsoft.com/office/2018/08/relationships/commentsExtensible" Target="commentsExtensible.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1.jp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18.jp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png"/><Relationship Id="rId27"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11.jpg"/><Relationship Id="rId41" Type="http://schemas.openxmlformats.org/officeDocument/2006/relationships/image" Target="media/image28.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microsoft.com/office/2016/09/relationships/commentsIds" Target="commentsIds.xml"/><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BC5C954447AC48A05C60930762553B" ma:contentTypeVersion="7" ma:contentTypeDescription="Create a new document." ma:contentTypeScope="" ma:versionID="d9f684c4b14fa652c23464c6ec4155e9">
  <xsd:schema xmlns:xsd="http://www.w3.org/2001/XMLSchema" xmlns:xs="http://www.w3.org/2001/XMLSchema" xmlns:p="http://schemas.microsoft.com/office/2006/metadata/properties" xmlns:ns3="56547ee7-913a-4650-bee7-1102c26e542e" xmlns:ns4="6d8725fe-8101-46c5-b4bf-c01ad85a4bac" targetNamespace="http://schemas.microsoft.com/office/2006/metadata/properties" ma:root="true" ma:fieldsID="b8986539d3c5626e76c56e6327daac58" ns3:_="" ns4:_="">
    <xsd:import namespace="56547ee7-913a-4650-bee7-1102c26e542e"/>
    <xsd:import namespace="6d8725fe-8101-46c5-b4bf-c01ad85a4ba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47ee7-913a-4650-bee7-1102c26e54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8725fe-8101-46c5-b4bf-c01ad85a4ba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BAA1A23-C852-4CC6-9F13-51C2DA4CC9FA}">
  <ds:schemaRefs>
    <ds:schemaRef ds:uri="http://schemas.microsoft.com/sharepoint/v3/contenttype/forms"/>
  </ds:schemaRefs>
</ds:datastoreItem>
</file>

<file path=customXml/itemProps2.xml><?xml version="1.0" encoding="utf-8"?>
<ds:datastoreItem xmlns:ds="http://schemas.openxmlformats.org/officeDocument/2006/customXml" ds:itemID="{36C43BC9-76F4-4E2B-8078-9DC6891AD6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47ee7-913a-4650-bee7-1102c26e542e"/>
    <ds:schemaRef ds:uri="6d8725fe-8101-46c5-b4bf-c01ad85a4b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D0D014-76FE-483F-B741-FD50BA35EB98}">
  <ds:schemaRefs>
    <ds:schemaRef ds:uri="http://purl.org/dc/terms/"/>
    <ds:schemaRef ds:uri="http://purl.org/dc/elements/1.1/"/>
    <ds:schemaRef ds:uri="6d8725fe-8101-46c5-b4bf-c01ad85a4bac"/>
    <ds:schemaRef ds:uri="http://purl.org/dc/dcmitype/"/>
    <ds:schemaRef ds:uri="56547ee7-913a-4650-bee7-1102c26e542e"/>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7694</Words>
  <Characters>43860</Characters>
  <Application>Microsoft Office Word</Application>
  <DocSecurity>0</DocSecurity>
  <Lines>365</Lines>
  <Paragraphs>102</Paragraphs>
  <ScaleCrop>false</ScaleCrop>
  <Company/>
  <LinksUpToDate>false</LinksUpToDate>
  <CharactersWithSpaces>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bchungzy</dc:creator>
  <cp:keywords/>
  <cp:lastModifiedBy>#CHEW ZHI QI#</cp:lastModifiedBy>
  <cp:revision>2</cp:revision>
  <dcterms:created xsi:type="dcterms:W3CDTF">2022-11-11T12:10:00Z</dcterms:created>
  <dcterms:modified xsi:type="dcterms:W3CDTF">2022-11-11T12:10:00Z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0x010100D0BC5C954447AC48A05C60930762553B</vt:lpwstr>
  </property>
  <property fmtid="{D5CDD505-2E9C-101B-9397-08002B2CF9AE}" pid="3" name="GrammarlyDocumentId">
    <vt:lpwstr>7310553ff45eb896b848ea938e0a2bc9c3cd9792fc705b11cf4cd7a0fe0b9e73</vt:lpwstr>
  </property>
</Properties>
</file>